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02D1265B" w14:textId="77777777" w:rsidR="006E6704" w:rsidRPr="00DB1114" w:rsidRDefault="00EC70BF" w:rsidP="001E1BAB">
      <w:pPr>
        <w:spacing w:after="0" w:line="240" w:lineRule="auto"/>
        <w:ind w:firstLine="0"/>
        <w:jc w:val="center"/>
        <w:rPr>
          <w:b/>
          <w:bCs/>
          <w:caps/>
          <w:sz w:val="24"/>
          <w:szCs w:val="24"/>
          <w:lang w:eastAsia="ru-RU"/>
        </w:rPr>
      </w:pPr>
      <w:r>
        <w:rPr>
          <w:b/>
          <w:bCs/>
          <w:caps/>
          <w:noProof/>
          <w:sz w:val="24"/>
          <w:szCs w:val="24"/>
        </w:rPr>
        <mc:AlternateContent>
          <mc:Choice Requires="wps">
            <w:drawing>
              <wp:anchor distT="0" distB="0" distL="114300" distR="114300" simplePos="0" relativeHeight="251667968" behindDoc="0" locked="0" layoutInCell="1" allowOverlap="1" wp14:anchorId="3EE1FEAC" wp14:editId="7EF3EB57">
                <wp:simplePos x="0" y="0"/>
                <wp:positionH relativeFrom="column">
                  <wp:posOffset>5739765</wp:posOffset>
                </wp:positionH>
                <wp:positionV relativeFrom="paragraph">
                  <wp:posOffset>-568960</wp:posOffset>
                </wp:positionV>
                <wp:extent cx="342900" cy="485775"/>
                <wp:effectExtent l="0" t="0" r="0" b="9525"/>
                <wp:wrapNone/>
                <wp:docPr id="62" name="Прямоугольник 62"/>
                <wp:cNvGraphicFramePr/>
                <a:graphic xmlns:a="http://schemas.openxmlformats.org/drawingml/2006/main">
                  <a:graphicData uri="http://schemas.microsoft.com/office/word/2010/wordprocessingShape">
                    <wps:wsp>
                      <wps:cNvSpPr/>
                      <wps:spPr>
                        <a:xfrm>
                          <a:off x="0" y="0"/>
                          <a:ext cx="342900" cy="48577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id="Прямоугольник 62" o:spid="_x0000_s1026" style="position:absolute;margin-left:451.95pt;margin-top:-44.8pt;width:27pt;height:38.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" fillcolor="white [3201]" stroked="f" strokeweight="2pt"/>
            </w:pict>
          </mc:Fallback>
        </mc:AlternateContent>
      </w:r>
      <w:r w:rsidR="006E6704" w:rsidRPr="00DB1114">
        <w:rPr>
          <w:b/>
          <w:bCs/>
          <w:caps/>
          <w:sz w:val="24"/>
          <w:szCs w:val="24"/>
          <w:lang w:eastAsia="ru-RU"/>
        </w:rPr>
        <w:t>Національний технічний університет України</w:t>
      </w:r>
    </w:p>
    <w:p w14:paraId="2CB913AD" w14:textId="77777777" w:rsidR="006E6704" w:rsidRPr="00DB1114" w:rsidRDefault="002D438A" w:rsidP="001E1BAB">
      <w:pPr>
        <w:spacing w:after="0" w:line="240" w:lineRule="auto"/>
        <w:ind w:firstLine="0"/>
        <w:jc w:val="center"/>
        <w:rPr>
          <w:b/>
          <w:bCs/>
          <w:caps/>
          <w:sz w:val="24"/>
          <w:szCs w:val="24"/>
          <w:lang w:eastAsia="ru-RU"/>
        </w:rPr>
      </w:pPr>
      <w:r>
        <w:rPr>
          <w:b/>
          <w:bCs/>
          <w:caps/>
          <w:sz w:val="24"/>
          <w:szCs w:val="24"/>
          <w:lang w:eastAsia="ru-RU"/>
        </w:rPr>
        <w:t>«</w:t>
      </w:r>
      <w:r w:rsidR="006E6704" w:rsidRPr="00DB1114">
        <w:rPr>
          <w:b/>
          <w:bCs/>
          <w:caps/>
          <w:sz w:val="24"/>
          <w:szCs w:val="24"/>
          <w:lang w:eastAsia="ru-RU"/>
        </w:rPr>
        <w:t>Київський політехнічний інститут</w:t>
      </w:r>
      <w:r>
        <w:rPr>
          <w:b/>
          <w:bCs/>
          <w:caps/>
          <w:sz w:val="24"/>
          <w:szCs w:val="24"/>
          <w:lang w:eastAsia="ru-RU"/>
        </w:rPr>
        <w:t>»</w:t>
      </w:r>
    </w:p>
    <w:p w14:paraId="5334AA8B" w14:textId="77777777" w:rsidR="006E6704" w:rsidRPr="00DB1114" w:rsidRDefault="006E6704" w:rsidP="001E1BAB">
      <w:pPr>
        <w:spacing w:after="0" w:line="240" w:lineRule="auto"/>
        <w:ind w:firstLine="0"/>
        <w:jc w:val="center"/>
        <w:rPr>
          <w:b/>
          <w:bCs/>
          <w:caps/>
          <w:sz w:val="24"/>
          <w:szCs w:val="24"/>
          <w:lang w:eastAsia="ru-RU"/>
        </w:rPr>
      </w:pPr>
      <w:r w:rsidRPr="00DB1114">
        <w:rPr>
          <w:b/>
          <w:bCs/>
          <w:caps/>
          <w:sz w:val="24"/>
          <w:szCs w:val="24"/>
          <w:lang w:eastAsia="ru-RU"/>
        </w:rPr>
        <w:t>ІНСтИТУТ ПРИКЛАДНОГО СИСТЕМНОГО АНАЛІЗУ</w:t>
      </w:r>
    </w:p>
    <w:p w14:paraId="267F670C" w14:textId="77777777" w:rsidR="006E6704" w:rsidRPr="00DB1114" w:rsidRDefault="006E6704" w:rsidP="001E1BAB">
      <w:pPr>
        <w:spacing w:after="0" w:line="240" w:lineRule="auto"/>
        <w:ind w:firstLine="0"/>
        <w:jc w:val="center"/>
        <w:rPr>
          <w:b/>
          <w:bCs/>
          <w:caps/>
          <w:sz w:val="24"/>
          <w:szCs w:val="24"/>
          <w:lang w:eastAsia="ru-RU"/>
        </w:rPr>
      </w:pPr>
      <w:r w:rsidRPr="00DB1114">
        <w:rPr>
          <w:b/>
          <w:bCs/>
          <w:caps/>
          <w:sz w:val="24"/>
          <w:szCs w:val="24"/>
          <w:lang w:eastAsia="ru-RU"/>
        </w:rPr>
        <w:t>КАФЕДРА МАТЕМАТИЧНИХ МЕТОДІВ СИСТЕМНОГО АНАЛІЗУ</w:t>
      </w:r>
    </w:p>
    <w:p w14:paraId="00A0F4F4" w14:textId="77777777" w:rsidR="006E6704" w:rsidRPr="00DB1114" w:rsidRDefault="006E6704" w:rsidP="001E1BAB">
      <w:pPr>
        <w:tabs>
          <w:tab w:val="left" w:pos="720"/>
          <w:tab w:val="left" w:pos="1440"/>
          <w:tab w:val="left" w:pos="1620"/>
        </w:tabs>
        <w:spacing w:after="0" w:line="240" w:lineRule="auto"/>
        <w:ind w:firstLine="0"/>
        <w:rPr>
          <w:szCs w:val="24"/>
          <w:vertAlign w:val="superscript"/>
          <w:lang w:eastAsia="ru-RU"/>
        </w:rPr>
      </w:pPr>
    </w:p>
    <w:p w14:paraId="39E1F3F5" w14:textId="77777777" w:rsidR="006E6704" w:rsidRPr="00DB1114" w:rsidRDefault="006E6704" w:rsidP="001E1BAB">
      <w:pPr>
        <w:tabs>
          <w:tab w:val="left" w:pos="720"/>
          <w:tab w:val="left" w:pos="1440"/>
          <w:tab w:val="left" w:pos="1620"/>
        </w:tabs>
        <w:spacing w:after="0" w:line="240" w:lineRule="auto"/>
        <w:ind w:firstLine="0"/>
        <w:rPr>
          <w:sz w:val="26"/>
          <w:szCs w:val="24"/>
          <w:lang w:eastAsia="ru-RU"/>
        </w:rPr>
      </w:pPr>
      <w:r w:rsidRPr="00DB1114">
        <w:rPr>
          <w:sz w:val="26"/>
          <w:szCs w:val="24"/>
          <w:lang w:eastAsia="ru-RU"/>
        </w:rPr>
        <w:t xml:space="preserve"> </w:t>
      </w:r>
      <w:r w:rsidR="002D438A">
        <w:rPr>
          <w:sz w:val="26"/>
          <w:szCs w:val="24"/>
          <w:lang w:eastAsia="ru-RU"/>
        </w:rPr>
        <w:t>«</w:t>
      </w:r>
      <w:r w:rsidRPr="00DB1114">
        <w:rPr>
          <w:sz w:val="26"/>
          <w:szCs w:val="24"/>
          <w:lang w:eastAsia="ru-RU"/>
        </w:rPr>
        <w:t>До захисту допущено</w:t>
      </w:r>
      <w:r w:rsidR="002D438A">
        <w:rPr>
          <w:sz w:val="26"/>
          <w:szCs w:val="24"/>
          <w:lang w:eastAsia="ru-RU"/>
        </w:rPr>
        <w:t>»</w:t>
      </w:r>
    </w:p>
    <w:p w14:paraId="2C58C424" w14:textId="77777777" w:rsidR="006E6704" w:rsidRPr="00DB1114" w:rsidRDefault="006E6704" w:rsidP="001E1BAB">
      <w:pPr>
        <w:tabs>
          <w:tab w:val="left" w:pos="720"/>
          <w:tab w:val="left" w:pos="1440"/>
          <w:tab w:val="left" w:pos="1620"/>
        </w:tabs>
        <w:spacing w:after="0" w:line="240" w:lineRule="auto"/>
        <w:ind w:firstLine="0"/>
        <w:rPr>
          <w:bCs/>
          <w:sz w:val="26"/>
          <w:szCs w:val="24"/>
          <w:lang w:eastAsia="ru-RU"/>
        </w:rPr>
      </w:pPr>
      <w:r w:rsidRPr="00DB1114">
        <w:rPr>
          <w:bCs/>
          <w:sz w:val="26"/>
          <w:szCs w:val="24"/>
          <w:lang w:eastAsia="ru-RU"/>
        </w:rPr>
        <w:t>Завідувач кафедри</w:t>
      </w:r>
    </w:p>
    <w:p w14:paraId="6469589E" w14:textId="77777777" w:rsidR="006E6704" w:rsidRPr="00DB1114" w:rsidRDefault="006E6704" w:rsidP="001E1BAB">
      <w:pPr>
        <w:tabs>
          <w:tab w:val="left" w:pos="720"/>
          <w:tab w:val="left" w:pos="1440"/>
          <w:tab w:val="left" w:pos="1620"/>
        </w:tabs>
        <w:spacing w:after="0" w:line="240" w:lineRule="auto"/>
        <w:ind w:firstLine="0"/>
        <w:rPr>
          <w:sz w:val="26"/>
          <w:szCs w:val="24"/>
          <w:lang w:eastAsia="ru-RU"/>
        </w:rPr>
      </w:pPr>
      <w:r w:rsidRPr="00DB1114">
        <w:rPr>
          <w:sz w:val="26"/>
          <w:szCs w:val="24"/>
          <w:lang w:eastAsia="ru-RU"/>
        </w:rPr>
        <w:t>__________  _____________</w:t>
      </w:r>
    </w:p>
    <w:p w14:paraId="38798070" w14:textId="77777777" w:rsidR="006E6704" w:rsidRPr="00DB1114" w:rsidRDefault="006E6704" w:rsidP="001E1BAB">
      <w:pPr>
        <w:tabs>
          <w:tab w:val="left" w:pos="720"/>
          <w:tab w:val="left" w:pos="1440"/>
          <w:tab w:val="left" w:pos="1620"/>
        </w:tabs>
        <w:spacing w:after="0" w:line="240" w:lineRule="auto"/>
        <w:ind w:firstLine="0"/>
        <w:rPr>
          <w:sz w:val="26"/>
          <w:szCs w:val="24"/>
          <w:vertAlign w:val="superscript"/>
          <w:lang w:eastAsia="ru-RU"/>
        </w:rPr>
      </w:pPr>
      <w:r w:rsidRPr="00DB1114">
        <w:rPr>
          <w:sz w:val="26"/>
          <w:szCs w:val="24"/>
          <w:vertAlign w:val="superscript"/>
          <w:lang w:eastAsia="ru-RU"/>
        </w:rPr>
        <w:t>(підпис)            (ініціали, прізвище)</w:t>
      </w:r>
    </w:p>
    <w:p w14:paraId="284116C4" w14:textId="77777777" w:rsidR="006E6704" w:rsidRPr="00DB1114" w:rsidRDefault="006E6704" w:rsidP="001E1BAB">
      <w:pPr>
        <w:tabs>
          <w:tab w:val="left" w:pos="720"/>
          <w:tab w:val="left" w:pos="1440"/>
          <w:tab w:val="left" w:pos="1620"/>
        </w:tabs>
        <w:spacing w:after="0" w:line="240" w:lineRule="auto"/>
        <w:ind w:firstLine="0"/>
        <w:rPr>
          <w:sz w:val="26"/>
          <w:szCs w:val="24"/>
          <w:lang w:eastAsia="ru-RU"/>
        </w:rPr>
      </w:pPr>
      <w:r w:rsidRPr="00DB1114">
        <w:rPr>
          <w:sz w:val="26"/>
          <w:szCs w:val="24"/>
          <w:lang w:eastAsia="ru-RU"/>
        </w:rPr>
        <w:t>“___”_____________20__ р.</w:t>
      </w:r>
    </w:p>
    <w:p w14:paraId="64131B04" w14:textId="77777777" w:rsidR="006E6704" w:rsidRPr="00DB1114" w:rsidRDefault="006E6704" w:rsidP="001E1BAB">
      <w:pPr>
        <w:tabs>
          <w:tab w:val="left" w:leader="underscore" w:pos="9631"/>
        </w:tabs>
        <w:spacing w:after="0" w:line="240" w:lineRule="auto"/>
        <w:ind w:firstLine="0"/>
        <w:rPr>
          <w:b/>
          <w:bCs/>
          <w:caps/>
          <w:sz w:val="26"/>
          <w:szCs w:val="24"/>
          <w:lang w:eastAsia="ru-RU"/>
        </w:rPr>
      </w:pPr>
    </w:p>
    <w:p w14:paraId="4C006309" w14:textId="77777777" w:rsidR="006E6704" w:rsidRPr="00DB1114" w:rsidRDefault="006E6704" w:rsidP="001E1BAB">
      <w:pPr>
        <w:tabs>
          <w:tab w:val="right" w:leader="underscore" w:pos="8903"/>
        </w:tabs>
        <w:spacing w:after="0" w:line="240" w:lineRule="auto"/>
        <w:ind w:firstLine="0"/>
        <w:jc w:val="center"/>
        <w:rPr>
          <w:b/>
          <w:sz w:val="40"/>
          <w:szCs w:val="40"/>
          <w:lang w:eastAsia="ru-RU"/>
        </w:rPr>
      </w:pPr>
      <w:r w:rsidRPr="00DB1114">
        <w:rPr>
          <w:b/>
          <w:sz w:val="40"/>
          <w:szCs w:val="40"/>
          <w:lang w:eastAsia="ru-RU"/>
        </w:rPr>
        <w:t>Дипломна робота</w:t>
      </w:r>
    </w:p>
    <w:p w14:paraId="45E43067" w14:textId="77777777" w:rsidR="006E6704" w:rsidRPr="00DB1114" w:rsidRDefault="006E6704" w:rsidP="001E1BAB">
      <w:pPr>
        <w:spacing w:after="0" w:line="240" w:lineRule="auto"/>
        <w:ind w:firstLine="0"/>
        <w:jc w:val="center"/>
        <w:rPr>
          <w:b/>
          <w:sz w:val="26"/>
          <w:szCs w:val="24"/>
          <w:lang w:eastAsia="ru-RU"/>
        </w:rPr>
      </w:pPr>
      <w:r w:rsidRPr="00DB1114">
        <w:rPr>
          <w:b/>
          <w:sz w:val="26"/>
          <w:szCs w:val="24"/>
          <w:lang w:eastAsia="ru-RU"/>
        </w:rPr>
        <w:t xml:space="preserve">освітньо-кваліфікаційного рівня </w:t>
      </w:r>
      <w:r w:rsidR="002D438A">
        <w:rPr>
          <w:b/>
          <w:sz w:val="26"/>
          <w:szCs w:val="24"/>
          <w:lang w:eastAsia="ru-RU"/>
        </w:rPr>
        <w:t>«</w:t>
      </w:r>
      <w:r w:rsidRPr="00DB1114">
        <w:rPr>
          <w:b/>
          <w:sz w:val="26"/>
          <w:szCs w:val="24"/>
          <w:lang w:eastAsia="ru-RU"/>
        </w:rPr>
        <w:t>бакалавр</w:t>
      </w:r>
      <w:r w:rsidR="002D438A">
        <w:rPr>
          <w:b/>
          <w:sz w:val="26"/>
          <w:szCs w:val="24"/>
          <w:lang w:eastAsia="ru-RU"/>
        </w:rPr>
        <w:t>»</w:t>
      </w:r>
    </w:p>
    <w:p w14:paraId="5E21BAFB" w14:textId="77777777" w:rsidR="006E6704" w:rsidRPr="00DB1114" w:rsidRDefault="006E6704" w:rsidP="001E1BAB">
      <w:pPr>
        <w:spacing w:after="0" w:line="240" w:lineRule="auto"/>
        <w:ind w:firstLine="0"/>
        <w:jc w:val="center"/>
        <w:rPr>
          <w:sz w:val="26"/>
          <w:szCs w:val="24"/>
          <w:vertAlign w:val="superscript"/>
          <w:lang w:eastAsia="ru-RU"/>
        </w:rPr>
      </w:pPr>
      <w:r w:rsidRPr="00DB1114">
        <w:rPr>
          <w:sz w:val="26"/>
          <w:szCs w:val="24"/>
          <w:vertAlign w:val="superscript"/>
          <w:lang w:eastAsia="ru-RU"/>
        </w:rPr>
        <w:t>(назва ОКР)</w:t>
      </w:r>
    </w:p>
    <w:p w14:paraId="4F0F07AC" w14:textId="77777777" w:rsidR="006E6704" w:rsidRPr="00DB1114" w:rsidRDefault="006E6704" w:rsidP="001E1BAB">
      <w:pPr>
        <w:tabs>
          <w:tab w:val="left" w:leader="underscore" w:pos="8903"/>
        </w:tabs>
        <w:spacing w:after="0" w:line="240" w:lineRule="auto"/>
        <w:ind w:firstLine="0"/>
        <w:rPr>
          <w:sz w:val="26"/>
          <w:szCs w:val="24"/>
          <w:lang w:eastAsia="ru-RU"/>
        </w:rPr>
      </w:pPr>
      <w:r w:rsidRPr="00DB1114">
        <w:rPr>
          <w:sz w:val="26"/>
          <w:szCs w:val="24"/>
          <w:lang w:eastAsia="ru-RU"/>
        </w:rPr>
        <w:t>з напряму підготовки (спеціальності)</w:t>
      </w:r>
      <w:r w:rsidRPr="00DB1114">
        <w:rPr>
          <w:sz w:val="26"/>
          <w:szCs w:val="24"/>
          <w:lang w:eastAsia="ru-RU"/>
        </w:rPr>
        <w:tab/>
      </w:r>
    </w:p>
    <w:p w14:paraId="0EA63F2F" w14:textId="77777777" w:rsidR="006E6704" w:rsidRPr="00DB1114" w:rsidRDefault="006E6704" w:rsidP="001E1BAB">
      <w:pPr>
        <w:tabs>
          <w:tab w:val="left" w:pos="4253"/>
          <w:tab w:val="left" w:leader="underscore" w:pos="8903"/>
        </w:tabs>
        <w:spacing w:after="0" w:line="240" w:lineRule="auto"/>
        <w:ind w:firstLine="0"/>
        <w:jc w:val="center"/>
        <w:rPr>
          <w:sz w:val="26"/>
          <w:szCs w:val="24"/>
          <w:vertAlign w:val="superscript"/>
          <w:lang w:eastAsia="ru-RU"/>
        </w:rPr>
      </w:pPr>
      <w:r w:rsidRPr="00DB1114">
        <w:rPr>
          <w:sz w:val="26"/>
          <w:szCs w:val="24"/>
          <w:vertAlign w:val="superscript"/>
          <w:lang w:eastAsia="ru-RU"/>
        </w:rPr>
        <w:t>(код та назва напряму підготовки або спеціальності)</w:t>
      </w:r>
    </w:p>
    <w:p w14:paraId="1AD29E8E" w14:textId="77777777" w:rsidR="006E6704" w:rsidRPr="00DB1114" w:rsidRDefault="006E6704" w:rsidP="001E1BAB">
      <w:pPr>
        <w:tabs>
          <w:tab w:val="left" w:leader="underscore" w:pos="8903"/>
        </w:tabs>
        <w:spacing w:after="0" w:line="240" w:lineRule="auto"/>
        <w:ind w:firstLine="0"/>
        <w:rPr>
          <w:sz w:val="26"/>
          <w:szCs w:val="24"/>
          <w:lang w:eastAsia="ru-RU"/>
        </w:rPr>
      </w:pPr>
      <w:r w:rsidRPr="00DB1114">
        <w:rPr>
          <w:sz w:val="26"/>
          <w:szCs w:val="24"/>
          <w:lang w:eastAsia="ru-RU"/>
        </w:rPr>
        <w:t>____________________________________________________________________</w:t>
      </w:r>
    </w:p>
    <w:p w14:paraId="1D197512" w14:textId="77777777" w:rsidR="006E6704" w:rsidRPr="00DB1114" w:rsidRDefault="006E6704" w:rsidP="001E1BAB">
      <w:pPr>
        <w:tabs>
          <w:tab w:val="left" w:leader="underscore" w:pos="8903"/>
        </w:tabs>
        <w:spacing w:after="0" w:line="240" w:lineRule="auto"/>
        <w:ind w:firstLine="0"/>
        <w:jc w:val="both"/>
        <w:rPr>
          <w:szCs w:val="24"/>
        </w:rPr>
      </w:pPr>
      <w:r w:rsidRPr="00DB1114">
        <w:rPr>
          <w:sz w:val="26"/>
          <w:szCs w:val="24"/>
          <w:lang w:eastAsia="ru-RU"/>
        </w:rPr>
        <w:t>на тему:</w:t>
      </w:r>
      <w:r w:rsidRPr="00DB1114">
        <w:rPr>
          <w:szCs w:val="24"/>
          <w:lang w:eastAsia="ru-RU"/>
        </w:rPr>
        <w:t xml:space="preserve"> </w:t>
      </w:r>
      <w:r w:rsidRPr="00DB1114">
        <w:rPr>
          <w:szCs w:val="28"/>
        </w:rPr>
        <w:t>Інтелектуальна система підтримки прийняття рішень з оцінки якості зображень</w:t>
      </w:r>
      <w:r w:rsidRPr="00DB1114">
        <w:rPr>
          <w:szCs w:val="24"/>
        </w:rPr>
        <w:t>.</w:t>
      </w:r>
    </w:p>
    <w:p w14:paraId="74ACF1F4" w14:textId="77777777" w:rsidR="006E6704" w:rsidRPr="00DB1114" w:rsidRDefault="006E6704" w:rsidP="001E1BAB">
      <w:pPr>
        <w:tabs>
          <w:tab w:val="left" w:leader="underscore" w:pos="8903"/>
        </w:tabs>
        <w:spacing w:after="0" w:line="240" w:lineRule="auto"/>
        <w:ind w:firstLine="0"/>
        <w:rPr>
          <w:bCs/>
          <w:sz w:val="26"/>
          <w:szCs w:val="24"/>
          <w:lang w:eastAsia="ru-RU"/>
        </w:rPr>
      </w:pPr>
      <w:r w:rsidRPr="00DB1114">
        <w:rPr>
          <w:bCs/>
          <w:sz w:val="26"/>
          <w:szCs w:val="24"/>
          <w:lang w:eastAsia="ru-RU"/>
        </w:rPr>
        <w:t>Виконав: студент _</w:t>
      </w:r>
      <w:r w:rsidRPr="00DB1114">
        <w:rPr>
          <w:bCs/>
          <w:sz w:val="26"/>
          <w:szCs w:val="24"/>
          <w:u w:val="single"/>
          <w:lang w:eastAsia="ru-RU"/>
        </w:rPr>
        <w:t>4</w:t>
      </w:r>
      <w:r w:rsidRPr="00DB1114">
        <w:rPr>
          <w:bCs/>
          <w:sz w:val="26"/>
          <w:szCs w:val="24"/>
          <w:lang w:eastAsia="ru-RU"/>
        </w:rPr>
        <w:t>_ курсу, групи _________</w:t>
      </w:r>
    </w:p>
    <w:p w14:paraId="29CB033F" w14:textId="77777777" w:rsidR="006E6704" w:rsidRPr="00DB1114" w:rsidRDefault="006E6704" w:rsidP="001E1BAB">
      <w:pPr>
        <w:spacing w:after="0" w:line="240" w:lineRule="auto"/>
        <w:ind w:firstLine="0"/>
        <w:rPr>
          <w:sz w:val="26"/>
          <w:szCs w:val="24"/>
          <w:vertAlign w:val="superscript"/>
          <w:lang w:eastAsia="ru-RU"/>
        </w:rPr>
      </w:pPr>
      <w:r w:rsidRPr="00DB1114">
        <w:rPr>
          <w:sz w:val="26"/>
          <w:szCs w:val="24"/>
          <w:vertAlign w:val="superscript"/>
          <w:lang w:eastAsia="ru-RU"/>
        </w:rPr>
        <w:t xml:space="preserve">                                                                                                 (шифр групи)</w:t>
      </w:r>
    </w:p>
    <w:p w14:paraId="6C48470D" w14:textId="77777777" w:rsidR="006E6704" w:rsidRPr="00DB1114" w:rsidRDefault="006E6704" w:rsidP="001E1BAB">
      <w:pPr>
        <w:tabs>
          <w:tab w:val="left" w:leader="underscore" w:pos="7371"/>
          <w:tab w:val="left" w:pos="7513"/>
          <w:tab w:val="left" w:leader="underscore" w:pos="8903"/>
        </w:tabs>
        <w:spacing w:after="0" w:line="240" w:lineRule="auto"/>
        <w:ind w:firstLine="0"/>
        <w:rPr>
          <w:bCs/>
          <w:sz w:val="26"/>
          <w:szCs w:val="24"/>
          <w:u w:val="single"/>
          <w:lang w:eastAsia="ru-RU"/>
        </w:rPr>
      </w:pPr>
      <w:r w:rsidRPr="00DB1114">
        <w:rPr>
          <w:bCs/>
          <w:sz w:val="26"/>
          <w:szCs w:val="24"/>
          <w:u w:val="single"/>
          <w:lang w:eastAsia="ru-RU"/>
        </w:rPr>
        <w:t>Касьянов Антон Володимирович</w:t>
      </w:r>
      <w:r w:rsidRPr="00DB1114">
        <w:rPr>
          <w:bCs/>
          <w:sz w:val="26"/>
          <w:szCs w:val="24"/>
          <w:lang w:eastAsia="ru-RU"/>
        </w:rPr>
        <w:tab/>
      </w:r>
      <w:r w:rsidRPr="00DB1114">
        <w:rPr>
          <w:bCs/>
          <w:sz w:val="26"/>
          <w:szCs w:val="24"/>
          <w:lang w:eastAsia="ru-RU"/>
        </w:rPr>
        <w:tab/>
      </w:r>
      <w:r w:rsidRPr="00DB1114">
        <w:rPr>
          <w:bCs/>
          <w:sz w:val="26"/>
          <w:szCs w:val="24"/>
          <w:lang w:eastAsia="ru-RU"/>
        </w:rPr>
        <w:tab/>
      </w:r>
    </w:p>
    <w:p w14:paraId="2BDA9C49" w14:textId="77777777" w:rsidR="006E6704" w:rsidRPr="00DB1114" w:rsidRDefault="006E6704" w:rsidP="001E1BAB">
      <w:pPr>
        <w:tabs>
          <w:tab w:val="left" w:pos="7938"/>
        </w:tabs>
        <w:spacing w:after="0" w:line="240" w:lineRule="auto"/>
        <w:ind w:firstLine="0"/>
        <w:rPr>
          <w:sz w:val="26"/>
          <w:szCs w:val="24"/>
          <w:vertAlign w:val="superscript"/>
          <w:lang w:eastAsia="ru-RU"/>
        </w:rPr>
      </w:pPr>
      <w:r w:rsidRPr="00DB1114">
        <w:rPr>
          <w:sz w:val="26"/>
          <w:szCs w:val="24"/>
          <w:vertAlign w:val="superscript"/>
          <w:lang w:eastAsia="ru-RU"/>
        </w:rPr>
        <w:t>(прізвище, ім’я, по батькові)</w:t>
      </w:r>
      <w:r w:rsidRPr="00DB1114">
        <w:rPr>
          <w:sz w:val="26"/>
          <w:szCs w:val="24"/>
          <w:vertAlign w:val="superscript"/>
          <w:lang w:eastAsia="ru-RU"/>
        </w:rPr>
        <w:tab/>
        <w:t xml:space="preserve">(підпис) </w:t>
      </w:r>
    </w:p>
    <w:p w14:paraId="7CAA58FC" w14:textId="77777777" w:rsidR="006E6704" w:rsidRPr="00DB1114" w:rsidRDefault="006E6704" w:rsidP="001E1BAB">
      <w:pPr>
        <w:tabs>
          <w:tab w:val="left" w:leader="underscore" w:pos="7371"/>
          <w:tab w:val="left" w:pos="7513"/>
          <w:tab w:val="left" w:leader="underscore" w:pos="8903"/>
        </w:tabs>
        <w:spacing w:after="0" w:line="240" w:lineRule="auto"/>
        <w:ind w:firstLine="0"/>
        <w:rPr>
          <w:bCs/>
          <w:sz w:val="26"/>
          <w:szCs w:val="24"/>
          <w:lang w:eastAsia="ru-RU"/>
        </w:rPr>
      </w:pPr>
      <w:r w:rsidRPr="00DB1114">
        <w:rPr>
          <w:bCs/>
          <w:sz w:val="26"/>
          <w:szCs w:val="24"/>
          <w:lang w:eastAsia="ru-RU"/>
        </w:rPr>
        <w:t>Керівник</w:t>
      </w:r>
      <w:r w:rsidRPr="00DB1114">
        <w:rPr>
          <w:bCs/>
          <w:sz w:val="26"/>
          <w:szCs w:val="24"/>
          <w:lang w:eastAsia="ru-RU"/>
        </w:rPr>
        <w:tab/>
      </w:r>
      <w:r w:rsidRPr="00DB1114">
        <w:rPr>
          <w:bCs/>
          <w:sz w:val="26"/>
          <w:szCs w:val="24"/>
          <w:lang w:eastAsia="ru-RU"/>
        </w:rPr>
        <w:tab/>
      </w:r>
      <w:r w:rsidRPr="00DB1114">
        <w:rPr>
          <w:bCs/>
          <w:sz w:val="26"/>
          <w:szCs w:val="24"/>
          <w:lang w:eastAsia="ru-RU"/>
        </w:rPr>
        <w:tab/>
      </w:r>
    </w:p>
    <w:p w14:paraId="2E24ABCA" w14:textId="77777777" w:rsidR="006E6704" w:rsidRPr="00DB1114" w:rsidRDefault="006E6704" w:rsidP="001E1BAB">
      <w:pPr>
        <w:tabs>
          <w:tab w:val="left" w:pos="7938"/>
        </w:tabs>
        <w:spacing w:after="0" w:line="240" w:lineRule="auto"/>
        <w:ind w:firstLine="0"/>
        <w:rPr>
          <w:sz w:val="26"/>
          <w:szCs w:val="24"/>
          <w:vertAlign w:val="superscript"/>
          <w:lang w:eastAsia="ru-RU"/>
        </w:rPr>
      </w:pPr>
      <w:r w:rsidRPr="00DB1114">
        <w:rPr>
          <w:sz w:val="26"/>
          <w:szCs w:val="24"/>
          <w:vertAlign w:val="superscript"/>
          <w:lang w:eastAsia="ru-RU"/>
        </w:rPr>
        <w:t>(посада, науковий ступінь, вчене звання,  прізвище та ініціали)</w:t>
      </w:r>
      <w:r w:rsidRPr="00DB1114">
        <w:rPr>
          <w:sz w:val="26"/>
          <w:szCs w:val="24"/>
          <w:vertAlign w:val="superscript"/>
          <w:lang w:eastAsia="ru-RU"/>
        </w:rPr>
        <w:tab/>
        <w:t xml:space="preserve">(підпис) </w:t>
      </w:r>
    </w:p>
    <w:p w14:paraId="4FDF421E" w14:textId="77777777" w:rsidR="006E6704" w:rsidRPr="00DB1114" w:rsidRDefault="006E6704" w:rsidP="001E1BAB">
      <w:pPr>
        <w:tabs>
          <w:tab w:val="left" w:pos="1560"/>
          <w:tab w:val="left" w:pos="3119"/>
          <w:tab w:val="left" w:pos="3261"/>
          <w:tab w:val="left" w:leader="underscore" w:pos="7371"/>
          <w:tab w:val="left" w:pos="7513"/>
          <w:tab w:val="left" w:leader="underscore" w:pos="8903"/>
        </w:tabs>
        <w:spacing w:after="0" w:line="240" w:lineRule="auto"/>
        <w:ind w:firstLine="0"/>
        <w:rPr>
          <w:bCs/>
          <w:sz w:val="26"/>
          <w:szCs w:val="24"/>
          <w:lang w:eastAsia="ru-RU"/>
        </w:rPr>
      </w:pPr>
      <w:r w:rsidRPr="00DB1114">
        <w:rPr>
          <w:bCs/>
          <w:sz w:val="26"/>
          <w:szCs w:val="24"/>
          <w:lang w:eastAsia="ru-RU"/>
        </w:rPr>
        <w:t>Консультант</w:t>
      </w:r>
      <w:r w:rsidRPr="00DB1114">
        <w:rPr>
          <w:bCs/>
          <w:sz w:val="26"/>
          <w:szCs w:val="24"/>
          <w:lang w:eastAsia="ru-RU"/>
        </w:rPr>
        <w:tab/>
      </w:r>
      <w:r w:rsidRPr="00DB1114">
        <w:rPr>
          <w:bCs/>
          <w:sz w:val="26"/>
          <w:szCs w:val="24"/>
          <w:u w:val="single"/>
          <w:lang w:eastAsia="ru-RU"/>
        </w:rPr>
        <w:tab/>
      </w:r>
      <w:r w:rsidRPr="00DB1114">
        <w:rPr>
          <w:bCs/>
          <w:sz w:val="26"/>
          <w:szCs w:val="24"/>
          <w:lang w:eastAsia="ru-RU"/>
        </w:rPr>
        <w:tab/>
      </w:r>
      <w:r w:rsidRPr="00DB1114">
        <w:rPr>
          <w:bCs/>
          <w:sz w:val="26"/>
          <w:szCs w:val="24"/>
          <w:lang w:eastAsia="ru-RU"/>
        </w:rPr>
        <w:tab/>
      </w:r>
      <w:r w:rsidRPr="00DB1114">
        <w:rPr>
          <w:bCs/>
          <w:sz w:val="26"/>
          <w:szCs w:val="24"/>
          <w:lang w:eastAsia="ru-RU"/>
        </w:rPr>
        <w:tab/>
      </w:r>
      <w:r w:rsidRPr="00DB1114">
        <w:rPr>
          <w:bCs/>
          <w:sz w:val="26"/>
          <w:szCs w:val="24"/>
          <w:lang w:eastAsia="ru-RU"/>
        </w:rPr>
        <w:tab/>
      </w:r>
    </w:p>
    <w:p w14:paraId="42F85BA7" w14:textId="77777777" w:rsidR="006E6704" w:rsidRPr="00DB1114" w:rsidRDefault="006E6704" w:rsidP="001E1BAB">
      <w:pPr>
        <w:tabs>
          <w:tab w:val="left" w:pos="3402"/>
          <w:tab w:val="left" w:pos="7938"/>
        </w:tabs>
        <w:spacing w:after="0" w:line="240" w:lineRule="auto"/>
        <w:ind w:firstLine="0"/>
        <w:rPr>
          <w:sz w:val="26"/>
          <w:szCs w:val="24"/>
          <w:vertAlign w:val="superscript"/>
          <w:lang w:eastAsia="ru-RU"/>
        </w:rPr>
      </w:pPr>
      <w:r w:rsidRPr="00DB1114">
        <w:rPr>
          <w:sz w:val="26"/>
          <w:szCs w:val="24"/>
          <w:vertAlign w:val="superscript"/>
          <w:lang w:eastAsia="ru-RU"/>
        </w:rPr>
        <w:t>(назва розділу)</w:t>
      </w:r>
      <w:r w:rsidRPr="00DB1114">
        <w:rPr>
          <w:sz w:val="26"/>
          <w:szCs w:val="24"/>
          <w:vertAlign w:val="superscript"/>
          <w:lang w:eastAsia="ru-RU"/>
        </w:rPr>
        <w:tab/>
      </w:r>
      <w:r w:rsidRPr="00DB1114">
        <w:rPr>
          <w:spacing w:val="-8"/>
          <w:sz w:val="26"/>
          <w:szCs w:val="24"/>
          <w:vertAlign w:val="superscript"/>
          <w:lang w:eastAsia="ru-RU"/>
        </w:rPr>
        <w:t>(посада, вчене звання, науковий ступінь, прізвище, ініціали)</w:t>
      </w:r>
      <w:r w:rsidRPr="00DB1114">
        <w:rPr>
          <w:sz w:val="26"/>
          <w:szCs w:val="24"/>
          <w:vertAlign w:val="superscript"/>
          <w:lang w:eastAsia="ru-RU"/>
        </w:rPr>
        <w:tab/>
        <w:t xml:space="preserve">(підпис) </w:t>
      </w:r>
    </w:p>
    <w:p w14:paraId="4CE0FEF1" w14:textId="77777777" w:rsidR="006E6704" w:rsidRPr="00DB1114" w:rsidRDefault="006E6704" w:rsidP="001E1BAB">
      <w:pPr>
        <w:tabs>
          <w:tab w:val="left" w:pos="1560"/>
          <w:tab w:val="left" w:pos="3119"/>
          <w:tab w:val="left" w:pos="3261"/>
          <w:tab w:val="left" w:leader="underscore" w:pos="7371"/>
          <w:tab w:val="left" w:pos="7513"/>
          <w:tab w:val="left" w:leader="underscore" w:pos="8903"/>
        </w:tabs>
        <w:spacing w:after="0" w:line="240" w:lineRule="auto"/>
        <w:ind w:firstLine="0"/>
        <w:rPr>
          <w:bCs/>
          <w:sz w:val="26"/>
          <w:szCs w:val="24"/>
          <w:lang w:eastAsia="ru-RU"/>
        </w:rPr>
      </w:pPr>
      <w:r w:rsidRPr="00DB1114">
        <w:rPr>
          <w:bCs/>
          <w:sz w:val="26"/>
          <w:szCs w:val="24"/>
          <w:lang w:eastAsia="ru-RU"/>
        </w:rPr>
        <w:t>Консультант</w:t>
      </w:r>
      <w:r w:rsidRPr="00DB1114">
        <w:rPr>
          <w:bCs/>
          <w:sz w:val="26"/>
          <w:szCs w:val="24"/>
          <w:lang w:eastAsia="ru-RU"/>
        </w:rPr>
        <w:tab/>
      </w:r>
      <w:r w:rsidRPr="00DB1114">
        <w:rPr>
          <w:bCs/>
          <w:sz w:val="26"/>
          <w:szCs w:val="24"/>
          <w:u w:val="single"/>
          <w:lang w:eastAsia="ru-RU"/>
        </w:rPr>
        <w:tab/>
      </w:r>
      <w:r w:rsidRPr="00DB1114">
        <w:rPr>
          <w:bCs/>
          <w:sz w:val="26"/>
          <w:szCs w:val="24"/>
          <w:lang w:eastAsia="ru-RU"/>
        </w:rPr>
        <w:tab/>
      </w:r>
      <w:r w:rsidRPr="00DB1114">
        <w:rPr>
          <w:bCs/>
          <w:sz w:val="26"/>
          <w:szCs w:val="24"/>
          <w:lang w:eastAsia="ru-RU"/>
        </w:rPr>
        <w:tab/>
      </w:r>
      <w:r w:rsidRPr="00DB1114">
        <w:rPr>
          <w:bCs/>
          <w:sz w:val="26"/>
          <w:szCs w:val="24"/>
          <w:lang w:eastAsia="ru-RU"/>
        </w:rPr>
        <w:tab/>
      </w:r>
      <w:r w:rsidRPr="00DB1114">
        <w:rPr>
          <w:bCs/>
          <w:sz w:val="26"/>
          <w:szCs w:val="24"/>
          <w:lang w:eastAsia="ru-RU"/>
        </w:rPr>
        <w:tab/>
      </w:r>
    </w:p>
    <w:p w14:paraId="6EA14541" w14:textId="77777777" w:rsidR="006E6704" w:rsidRPr="00DB1114" w:rsidRDefault="006E6704" w:rsidP="001E1BAB">
      <w:pPr>
        <w:tabs>
          <w:tab w:val="left" w:pos="3402"/>
          <w:tab w:val="left" w:pos="7938"/>
        </w:tabs>
        <w:spacing w:after="0" w:line="240" w:lineRule="auto"/>
        <w:ind w:firstLine="0"/>
        <w:rPr>
          <w:sz w:val="26"/>
          <w:szCs w:val="24"/>
          <w:vertAlign w:val="superscript"/>
          <w:lang w:eastAsia="ru-RU"/>
        </w:rPr>
      </w:pPr>
      <w:r w:rsidRPr="00DB1114">
        <w:rPr>
          <w:sz w:val="26"/>
          <w:szCs w:val="24"/>
          <w:vertAlign w:val="superscript"/>
          <w:lang w:eastAsia="ru-RU"/>
        </w:rPr>
        <w:t>(назва розділу)</w:t>
      </w:r>
      <w:r w:rsidRPr="00DB1114">
        <w:rPr>
          <w:sz w:val="26"/>
          <w:szCs w:val="24"/>
          <w:vertAlign w:val="superscript"/>
          <w:lang w:eastAsia="ru-RU"/>
        </w:rPr>
        <w:tab/>
      </w:r>
      <w:r w:rsidRPr="00DB1114">
        <w:rPr>
          <w:spacing w:val="-8"/>
          <w:sz w:val="26"/>
          <w:szCs w:val="24"/>
          <w:vertAlign w:val="superscript"/>
          <w:lang w:eastAsia="ru-RU"/>
        </w:rPr>
        <w:t>(посада, вчене звання, науковий ступінь, прізвище, ініціали)</w:t>
      </w:r>
      <w:r w:rsidRPr="00DB1114">
        <w:rPr>
          <w:sz w:val="26"/>
          <w:szCs w:val="24"/>
          <w:vertAlign w:val="superscript"/>
          <w:lang w:eastAsia="ru-RU"/>
        </w:rPr>
        <w:tab/>
        <w:t xml:space="preserve">(підпис) </w:t>
      </w:r>
    </w:p>
    <w:p w14:paraId="3BEAC96C" w14:textId="77777777" w:rsidR="006E6704" w:rsidRPr="00DB1114" w:rsidRDefault="006E6704" w:rsidP="001E1BAB">
      <w:pPr>
        <w:tabs>
          <w:tab w:val="left" w:pos="1560"/>
          <w:tab w:val="left" w:pos="3119"/>
          <w:tab w:val="left" w:pos="3261"/>
          <w:tab w:val="left" w:leader="underscore" w:pos="7371"/>
          <w:tab w:val="left" w:pos="7513"/>
          <w:tab w:val="left" w:leader="underscore" w:pos="8903"/>
        </w:tabs>
        <w:spacing w:after="0" w:line="240" w:lineRule="auto"/>
        <w:ind w:firstLine="0"/>
        <w:rPr>
          <w:bCs/>
          <w:sz w:val="26"/>
          <w:szCs w:val="24"/>
          <w:lang w:eastAsia="ru-RU"/>
        </w:rPr>
      </w:pPr>
      <w:r w:rsidRPr="00DB1114">
        <w:rPr>
          <w:bCs/>
          <w:sz w:val="26"/>
          <w:szCs w:val="24"/>
          <w:lang w:eastAsia="ru-RU"/>
        </w:rPr>
        <w:t>Консультант</w:t>
      </w:r>
      <w:r w:rsidRPr="00DB1114">
        <w:rPr>
          <w:bCs/>
          <w:sz w:val="26"/>
          <w:szCs w:val="24"/>
          <w:lang w:eastAsia="ru-RU"/>
        </w:rPr>
        <w:tab/>
      </w:r>
      <w:r w:rsidRPr="00DB1114">
        <w:rPr>
          <w:bCs/>
          <w:sz w:val="26"/>
          <w:szCs w:val="24"/>
          <w:u w:val="single"/>
          <w:lang w:eastAsia="ru-RU"/>
        </w:rPr>
        <w:tab/>
      </w:r>
      <w:r w:rsidRPr="00DB1114">
        <w:rPr>
          <w:bCs/>
          <w:sz w:val="26"/>
          <w:szCs w:val="24"/>
          <w:lang w:eastAsia="ru-RU"/>
        </w:rPr>
        <w:tab/>
      </w:r>
      <w:r w:rsidRPr="00DB1114">
        <w:rPr>
          <w:bCs/>
          <w:sz w:val="26"/>
          <w:szCs w:val="24"/>
          <w:lang w:eastAsia="ru-RU"/>
        </w:rPr>
        <w:tab/>
      </w:r>
      <w:r w:rsidRPr="00DB1114">
        <w:rPr>
          <w:bCs/>
          <w:sz w:val="26"/>
          <w:szCs w:val="24"/>
          <w:lang w:eastAsia="ru-RU"/>
        </w:rPr>
        <w:tab/>
      </w:r>
      <w:r w:rsidRPr="00DB1114">
        <w:rPr>
          <w:bCs/>
          <w:sz w:val="26"/>
          <w:szCs w:val="24"/>
          <w:lang w:eastAsia="ru-RU"/>
        </w:rPr>
        <w:tab/>
      </w:r>
    </w:p>
    <w:p w14:paraId="393E02FC" w14:textId="77777777" w:rsidR="006E6704" w:rsidRPr="00DB1114" w:rsidRDefault="006E6704" w:rsidP="001E1BAB">
      <w:pPr>
        <w:tabs>
          <w:tab w:val="left" w:pos="3402"/>
          <w:tab w:val="left" w:pos="7938"/>
        </w:tabs>
        <w:spacing w:after="0" w:line="240" w:lineRule="auto"/>
        <w:ind w:firstLine="0"/>
        <w:rPr>
          <w:sz w:val="26"/>
          <w:szCs w:val="24"/>
          <w:vertAlign w:val="superscript"/>
          <w:lang w:eastAsia="ru-RU"/>
        </w:rPr>
      </w:pPr>
      <w:r w:rsidRPr="00DB1114">
        <w:rPr>
          <w:sz w:val="26"/>
          <w:szCs w:val="24"/>
          <w:vertAlign w:val="superscript"/>
          <w:lang w:eastAsia="ru-RU"/>
        </w:rPr>
        <w:t>(назва розділу)</w:t>
      </w:r>
      <w:r w:rsidRPr="00DB1114">
        <w:rPr>
          <w:sz w:val="26"/>
          <w:szCs w:val="24"/>
          <w:vertAlign w:val="superscript"/>
          <w:lang w:eastAsia="ru-RU"/>
        </w:rPr>
        <w:tab/>
      </w:r>
      <w:r w:rsidRPr="00DB1114">
        <w:rPr>
          <w:spacing w:val="-8"/>
          <w:sz w:val="26"/>
          <w:szCs w:val="24"/>
          <w:vertAlign w:val="superscript"/>
          <w:lang w:eastAsia="ru-RU"/>
        </w:rPr>
        <w:t>(посада, вчене звання, науковий ступінь, прізвище, ініціали)</w:t>
      </w:r>
      <w:r w:rsidRPr="00DB1114">
        <w:rPr>
          <w:sz w:val="26"/>
          <w:szCs w:val="24"/>
          <w:vertAlign w:val="superscript"/>
          <w:lang w:eastAsia="ru-RU"/>
        </w:rPr>
        <w:tab/>
        <w:t xml:space="preserve">(підпис) </w:t>
      </w:r>
    </w:p>
    <w:p w14:paraId="1B0553B8" w14:textId="77777777" w:rsidR="006E6704" w:rsidRPr="00DB1114" w:rsidRDefault="006E6704" w:rsidP="001E1BAB">
      <w:pPr>
        <w:tabs>
          <w:tab w:val="left" w:leader="underscore" w:pos="7371"/>
          <w:tab w:val="left" w:pos="7513"/>
          <w:tab w:val="left" w:leader="underscore" w:pos="8903"/>
        </w:tabs>
        <w:spacing w:after="0" w:line="240" w:lineRule="auto"/>
        <w:ind w:firstLine="0"/>
        <w:rPr>
          <w:bCs/>
          <w:sz w:val="26"/>
          <w:szCs w:val="24"/>
          <w:lang w:eastAsia="ru-RU"/>
        </w:rPr>
      </w:pPr>
      <w:r w:rsidRPr="00DB1114">
        <w:rPr>
          <w:bCs/>
          <w:sz w:val="26"/>
          <w:szCs w:val="24"/>
          <w:lang w:eastAsia="ru-RU"/>
        </w:rPr>
        <w:t>Рецензент</w:t>
      </w:r>
      <w:r w:rsidRPr="00DB1114">
        <w:rPr>
          <w:bCs/>
          <w:sz w:val="26"/>
          <w:szCs w:val="24"/>
          <w:lang w:eastAsia="ru-RU"/>
        </w:rPr>
        <w:tab/>
      </w:r>
      <w:r w:rsidRPr="00DB1114">
        <w:rPr>
          <w:bCs/>
          <w:sz w:val="26"/>
          <w:szCs w:val="24"/>
          <w:lang w:eastAsia="ru-RU"/>
        </w:rPr>
        <w:tab/>
      </w:r>
      <w:r w:rsidRPr="00DB1114">
        <w:rPr>
          <w:bCs/>
          <w:sz w:val="26"/>
          <w:szCs w:val="24"/>
          <w:lang w:eastAsia="ru-RU"/>
        </w:rPr>
        <w:tab/>
      </w:r>
    </w:p>
    <w:p w14:paraId="366968F9" w14:textId="77777777" w:rsidR="006E6704" w:rsidRPr="00DB1114" w:rsidRDefault="006E6704" w:rsidP="001E1BAB">
      <w:pPr>
        <w:tabs>
          <w:tab w:val="left" w:pos="7938"/>
        </w:tabs>
        <w:spacing w:after="0" w:line="240" w:lineRule="auto"/>
        <w:ind w:firstLine="0"/>
        <w:rPr>
          <w:sz w:val="26"/>
          <w:szCs w:val="24"/>
          <w:vertAlign w:val="superscript"/>
          <w:lang w:eastAsia="ru-RU"/>
        </w:rPr>
      </w:pPr>
      <w:r w:rsidRPr="00DB1114">
        <w:rPr>
          <w:sz w:val="26"/>
          <w:szCs w:val="24"/>
          <w:vertAlign w:val="superscript"/>
          <w:lang w:eastAsia="ru-RU"/>
        </w:rPr>
        <w:t>(посада, науковий ступінь, вчене звання, науковий ступінь, прізвище та ініціали)</w:t>
      </w:r>
      <w:r w:rsidRPr="00DB1114">
        <w:rPr>
          <w:sz w:val="26"/>
          <w:szCs w:val="24"/>
          <w:vertAlign w:val="superscript"/>
          <w:lang w:eastAsia="ru-RU"/>
        </w:rPr>
        <w:tab/>
        <w:t xml:space="preserve">(підпис) </w:t>
      </w:r>
    </w:p>
    <w:p w14:paraId="04ECFBF7" w14:textId="77777777" w:rsidR="006E6704" w:rsidRPr="00DB1114" w:rsidRDefault="006E6704" w:rsidP="001E1BAB">
      <w:pPr>
        <w:tabs>
          <w:tab w:val="left" w:pos="330"/>
        </w:tabs>
        <w:spacing w:after="0" w:line="240" w:lineRule="auto"/>
        <w:ind w:firstLine="0"/>
        <w:rPr>
          <w:sz w:val="26"/>
          <w:szCs w:val="24"/>
          <w:lang w:eastAsia="ru-RU"/>
        </w:rPr>
      </w:pPr>
    </w:p>
    <w:p w14:paraId="128AEE9A" w14:textId="77777777" w:rsidR="006E6704" w:rsidRPr="00DB1114" w:rsidRDefault="006E6704" w:rsidP="001E1BAB">
      <w:pPr>
        <w:tabs>
          <w:tab w:val="left" w:pos="330"/>
        </w:tabs>
        <w:spacing w:after="0" w:line="240" w:lineRule="auto"/>
        <w:ind w:firstLine="0"/>
        <w:rPr>
          <w:sz w:val="26"/>
          <w:szCs w:val="24"/>
          <w:lang w:eastAsia="ru-RU"/>
        </w:rPr>
      </w:pPr>
      <w:r w:rsidRPr="00DB1114">
        <w:rPr>
          <w:sz w:val="26"/>
          <w:szCs w:val="24"/>
          <w:lang w:eastAsia="ru-RU"/>
        </w:rPr>
        <w:t>Заcвідчую, що у цій дипломній роботі немає запозичень з праць інших авторів без відповідних посилань.</w:t>
      </w:r>
    </w:p>
    <w:p w14:paraId="76F04270" w14:textId="77777777" w:rsidR="006E6704" w:rsidRPr="00DB1114" w:rsidRDefault="006E6704" w:rsidP="001E1BAB">
      <w:pPr>
        <w:tabs>
          <w:tab w:val="left" w:pos="330"/>
        </w:tabs>
        <w:spacing w:after="0" w:line="240" w:lineRule="auto"/>
        <w:ind w:firstLine="0"/>
        <w:jc w:val="both"/>
        <w:rPr>
          <w:sz w:val="26"/>
          <w:szCs w:val="24"/>
          <w:lang w:eastAsia="ru-RU"/>
        </w:rPr>
      </w:pPr>
      <w:r w:rsidRPr="00DB1114">
        <w:rPr>
          <w:sz w:val="26"/>
          <w:szCs w:val="24"/>
          <w:lang w:eastAsia="ru-RU"/>
        </w:rPr>
        <w:t>Студент _____________</w:t>
      </w:r>
    </w:p>
    <w:p w14:paraId="7A31C13D" w14:textId="77777777" w:rsidR="006E6704" w:rsidRPr="00DB1114" w:rsidRDefault="006E6704" w:rsidP="001E1BAB">
      <w:pPr>
        <w:tabs>
          <w:tab w:val="left" w:pos="7938"/>
        </w:tabs>
        <w:spacing w:after="0" w:line="240" w:lineRule="auto"/>
        <w:ind w:firstLine="0"/>
        <w:jc w:val="center"/>
        <w:rPr>
          <w:sz w:val="26"/>
          <w:szCs w:val="24"/>
          <w:lang w:eastAsia="ru-RU"/>
        </w:rPr>
      </w:pPr>
      <w:r w:rsidRPr="00DB1114">
        <w:rPr>
          <w:sz w:val="20"/>
          <w:vertAlign w:val="superscript"/>
          <w:lang w:eastAsia="ru-RU"/>
        </w:rPr>
        <w:t>(підпис)</w:t>
      </w:r>
    </w:p>
    <w:p w14:paraId="61CF396B" w14:textId="77777777" w:rsidR="006E6704" w:rsidRPr="00DB1114" w:rsidRDefault="006E6704" w:rsidP="001E1BAB">
      <w:pPr>
        <w:spacing w:after="0" w:line="240" w:lineRule="auto"/>
        <w:ind w:firstLine="0"/>
        <w:jc w:val="center"/>
        <w:rPr>
          <w:sz w:val="26"/>
          <w:szCs w:val="24"/>
          <w:lang w:eastAsia="ru-RU"/>
        </w:rPr>
      </w:pPr>
    </w:p>
    <w:p w14:paraId="65DAAC3D" w14:textId="77777777" w:rsidR="006E6704" w:rsidRPr="00DB1114" w:rsidRDefault="006E6704" w:rsidP="001E1BAB">
      <w:pPr>
        <w:spacing w:after="0" w:line="240" w:lineRule="auto"/>
        <w:ind w:firstLine="0"/>
        <w:jc w:val="center"/>
        <w:rPr>
          <w:sz w:val="26"/>
          <w:szCs w:val="24"/>
          <w:lang w:eastAsia="ru-RU"/>
        </w:rPr>
      </w:pPr>
      <w:r w:rsidRPr="00DB1114">
        <w:rPr>
          <w:sz w:val="26"/>
          <w:szCs w:val="24"/>
          <w:lang w:eastAsia="ru-RU"/>
        </w:rPr>
        <w:t>Київ – 2014 року</w:t>
      </w:r>
    </w:p>
    <w:p w14:paraId="110E8F5B" w14:textId="77777777" w:rsidR="006E6704" w:rsidRPr="00DB1114" w:rsidRDefault="006E6704" w:rsidP="001E1BAB">
      <w:pPr>
        <w:spacing w:after="0"/>
      </w:pPr>
    </w:p>
    <w:p w14:paraId="769E5ED0" w14:textId="77777777" w:rsidR="00A24252" w:rsidRPr="00DB1114" w:rsidRDefault="00560DD3" w:rsidP="001E1BAB">
      <w:pPr>
        <w:pStyle w:val="aff3"/>
        <w:tabs>
          <w:tab w:val="left" w:pos="993"/>
        </w:tabs>
        <w:spacing w:before="0" w:after="0" w:line="360" w:lineRule="auto"/>
        <w:ind w:firstLine="709"/>
        <w:rPr>
          <w:sz w:val="28"/>
          <w:szCs w:val="28"/>
          <w:lang w:val="uk-UA"/>
        </w:rPr>
      </w:pPr>
      <w:r w:rsidRPr="00DB1114">
        <w:rPr>
          <w:sz w:val="28"/>
          <w:szCs w:val="28"/>
          <w:lang w:val="uk-UA"/>
        </w:rPr>
        <w:lastRenderedPageBreak/>
        <w:t>РЕФЕРАТ</w:t>
      </w:r>
    </w:p>
    <w:p w14:paraId="34A839B7" w14:textId="77777777" w:rsidR="004D52B6" w:rsidRPr="00DB1114" w:rsidRDefault="004D52B6" w:rsidP="001E1BAB">
      <w:pPr>
        <w:pStyle w:val="13"/>
        <w:keepNext w:val="0"/>
        <w:pageBreakBefore w:val="0"/>
        <w:tabs>
          <w:tab w:val="left" w:pos="993"/>
        </w:tabs>
        <w:spacing w:before="0" w:after="0"/>
        <w:ind w:firstLine="709"/>
        <w:jc w:val="both"/>
        <w:outlineLvl w:val="9"/>
        <w:rPr>
          <w:b w:val="0"/>
          <w:bCs w:val="0"/>
          <w:color w:val="000000"/>
          <w:kern w:val="0"/>
          <w:sz w:val="28"/>
          <w:szCs w:val="28"/>
          <w:lang w:val="uk-UA" w:eastAsia="uk-UA"/>
        </w:rPr>
      </w:pPr>
    </w:p>
    <w:p w14:paraId="34BAE78A" w14:textId="77777777" w:rsidR="00D1080E" w:rsidRPr="00F949B9" w:rsidRDefault="00D1080E" w:rsidP="001E1BAB">
      <w:pPr>
        <w:pStyle w:val="13"/>
        <w:keepNext w:val="0"/>
        <w:pageBreakBefore w:val="0"/>
        <w:tabs>
          <w:tab w:val="left" w:pos="993"/>
        </w:tabs>
        <w:spacing w:before="0" w:after="0"/>
        <w:ind w:firstLine="709"/>
        <w:jc w:val="both"/>
        <w:outlineLvl w:val="9"/>
        <w:rPr>
          <w:b w:val="0"/>
          <w:bCs w:val="0"/>
          <w:color w:val="000000"/>
          <w:kern w:val="0"/>
          <w:sz w:val="28"/>
          <w:szCs w:val="28"/>
          <w:lang w:val="uk-UA" w:eastAsia="uk-UA"/>
        </w:rPr>
      </w:pPr>
      <w:r w:rsidRPr="00F949B9">
        <w:rPr>
          <w:b w:val="0"/>
          <w:bCs w:val="0"/>
          <w:color w:val="000000"/>
          <w:kern w:val="0"/>
          <w:sz w:val="28"/>
          <w:szCs w:val="28"/>
          <w:lang w:val="uk-UA" w:eastAsia="uk-UA"/>
        </w:rPr>
        <w:t xml:space="preserve">Атестаційна робота містить </w:t>
      </w:r>
      <w:r w:rsidRPr="00F949B9">
        <w:rPr>
          <w:b w:val="0"/>
          <w:bCs w:val="0"/>
          <w:color w:val="FF0000"/>
          <w:kern w:val="0"/>
          <w:sz w:val="28"/>
          <w:szCs w:val="28"/>
          <w:lang w:val="uk-UA" w:eastAsia="uk-UA"/>
        </w:rPr>
        <w:t xml:space="preserve">126 </w:t>
      </w:r>
      <w:r w:rsidRPr="00F949B9">
        <w:rPr>
          <w:b w:val="0"/>
          <w:bCs w:val="0"/>
          <w:color w:val="000000"/>
          <w:kern w:val="0"/>
          <w:sz w:val="28"/>
          <w:szCs w:val="28"/>
          <w:lang w:val="uk-UA" w:eastAsia="uk-UA"/>
        </w:rPr>
        <w:t xml:space="preserve">сторінок, </w:t>
      </w:r>
      <w:r w:rsidRPr="00F949B9">
        <w:rPr>
          <w:b w:val="0"/>
          <w:bCs w:val="0"/>
          <w:color w:val="FF0000"/>
          <w:kern w:val="0"/>
          <w:sz w:val="28"/>
          <w:szCs w:val="28"/>
          <w:lang w:val="uk-UA" w:eastAsia="uk-UA"/>
        </w:rPr>
        <w:t>2</w:t>
      </w:r>
      <w:r w:rsidRPr="00F949B9">
        <w:rPr>
          <w:b w:val="0"/>
          <w:bCs w:val="0"/>
          <w:color w:val="000000"/>
          <w:kern w:val="0"/>
          <w:sz w:val="28"/>
          <w:szCs w:val="28"/>
          <w:lang w:val="uk-UA" w:eastAsia="uk-UA"/>
        </w:rPr>
        <w:t xml:space="preserve"> таблиці, </w:t>
      </w:r>
      <w:r w:rsidRPr="00F949B9">
        <w:rPr>
          <w:b w:val="0"/>
          <w:bCs w:val="0"/>
          <w:color w:val="FF0000"/>
          <w:kern w:val="0"/>
          <w:sz w:val="28"/>
          <w:szCs w:val="28"/>
          <w:lang w:val="uk-UA" w:eastAsia="uk-UA"/>
        </w:rPr>
        <w:t>22</w:t>
      </w:r>
      <w:r w:rsidRPr="00F949B9">
        <w:rPr>
          <w:b w:val="0"/>
          <w:bCs w:val="0"/>
          <w:color w:val="000000"/>
          <w:kern w:val="0"/>
          <w:sz w:val="28"/>
          <w:szCs w:val="28"/>
          <w:lang w:val="uk-UA" w:eastAsia="uk-UA"/>
        </w:rPr>
        <w:t xml:space="preserve"> рисунки та </w:t>
      </w:r>
      <w:r w:rsidRPr="00F949B9">
        <w:rPr>
          <w:b w:val="0"/>
          <w:bCs w:val="0"/>
          <w:color w:val="FF0000"/>
          <w:kern w:val="0"/>
          <w:sz w:val="28"/>
          <w:szCs w:val="28"/>
          <w:lang w:val="uk-UA" w:eastAsia="uk-UA"/>
        </w:rPr>
        <w:t>39</w:t>
      </w:r>
      <w:r w:rsidRPr="00F949B9">
        <w:rPr>
          <w:b w:val="0"/>
          <w:bCs w:val="0"/>
          <w:color w:val="000000"/>
          <w:kern w:val="0"/>
          <w:sz w:val="28"/>
          <w:szCs w:val="28"/>
          <w:lang w:val="uk-UA" w:eastAsia="uk-UA"/>
        </w:rPr>
        <w:t xml:space="preserve"> бібліографічних посилань.</w:t>
      </w:r>
    </w:p>
    <w:p w14:paraId="01516C9B" w14:textId="77777777" w:rsidR="00D1080E" w:rsidRPr="00F949B9" w:rsidRDefault="00D1080E" w:rsidP="001E1BAB">
      <w:pPr>
        <w:pStyle w:val="13"/>
        <w:keepNext w:val="0"/>
        <w:pageBreakBefore w:val="0"/>
        <w:tabs>
          <w:tab w:val="left" w:pos="993"/>
        </w:tabs>
        <w:spacing w:before="0" w:after="0"/>
        <w:ind w:firstLine="709"/>
        <w:jc w:val="both"/>
        <w:outlineLvl w:val="9"/>
        <w:rPr>
          <w:b w:val="0"/>
          <w:bCs w:val="0"/>
          <w:color w:val="000000"/>
          <w:kern w:val="0"/>
          <w:sz w:val="28"/>
          <w:szCs w:val="28"/>
          <w:lang w:val="uk-UA" w:eastAsia="uk-UA"/>
        </w:rPr>
      </w:pPr>
      <w:r w:rsidRPr="00B9643A">
        <w:rPr>
          <w:b w:val="0"/>
          <w:bCs w:val="0"/>
          <w:kern w:val="0"/>
          <w:sz w:val="28"/>
          <w:szCs w:val="28"/>
          <w:lang w:val="uk-UA" w:eastAsia="uk-UA"/>
        </w:rPr>
        <w:t>Метою даної роботи є розробка архітектури та опис принципів роботи інтелектуальної системи</w:t>
      </w:r>
      <w:r w:rsidRPr="000128B1">
        <w:rPr>
          <w:b w:val="0"/>
          <w:bCs w:val="0"/>
          <w:kern w:val="0"/>
          <w:sz w:val="28"/>
          <w:szCs w:val="28"/>
          <w:lang w:val="uk-UA" w:eastAsia="uk-UA"/>
        </w:rPr>
        <w:t xml:space="preserve"> прийняття рішень з оцінювання якості зображень</w:t>
      </w:r>
      <w:r w:rsidRPr="00B9643A">
        <w:rPr>
          <w:b w:val="0"/>
          <w:bCs w:val="0"/>
          <w:kern w:val="0"/>
          <w:sz w:val="28"/>
          <w:szCs w:val="28"/>
          <w:lang w:val="uk-UA" w:eastAsia="uk-UA"/>
        </w:rPr>
        <w:t xml:space="preserve">, а </w:t>
      </w:r>
      <w:r w:rsidRPr="00F949B9">
        <w:rPr>
          <w:b w:val="0"/>
          <w:bCs w:val="0"/>
          <w:color w:val="000000"/>
          <w:kern w:val="0"/>
          <w:sz w:val="28"/>
          <w:szCs w:val="28"/>
          <w:lang w:val="uk-UA" w:eastAsia="uk-UA"/>
        </w:rPr>
        <w:t>також практична реалізація системи. У роботі проаналізовано</w:t>
      </w:r>
      <w:r>
        <w:rPr>
          <w:b w:val="0"/>
          <w:bCs w:val="0"/>
          <w:color w:val="000000"/>
          <w:kern w:val="0"/>
          <w:sz w:val="28"/>
          <w:szCs w:val="28"/>
          <w:lang w:val="uk-UA" w:eastAsia="uk-UA"/>
        </w:rPr>
        <w:t xml:space="preserve"> методи машинного навчання</w:t>
      </w:r>
      <w:r w:rsidRPr="00F949B9">
        <w:rPr>
          <w:b w:val="0"/>
          <w:bCs w:val="0"/>
          <w:color w:val="000000"/>
          <w:kern w:val="0"/>
          <w:sz w:val="28"/>
          <w:szCs w:val="28"/>
          <w:lang w:val="uk-UA" w:eastAsia="uk-UA"/>
        </w:rPr>
        <w:t xml:space="preserve">, проведений огляд існуючих систем </w:t>
      </w:r>
      <w:r>
        <w:rPr>
          <w:b w:val="0"/>
          <w:bCs w:val="0"/>
          <w:color w:val="000000"/>
          <w:kern w:val="0"/>
          <w:sz w:val="28"/>
          <w:szCs w:val="28"/>
          <w:lang w:val="uk-UA" w:eastAsia="uk-UA"/>
        </w:rPr>
        <w:t>аналізу зображень</w:t>
      </w:r>
      <w:r w:rsidRPr="00F949B9">
        <w:rPr>
          <w:b w:val="0"/>
          <w:bCs w:val="0"/>
          <w:color w:val="000000"/>
          <w:kern w:val="0"/>
          <w:sz w:val="28"/>
          <w:szCs w:val="28"/>
          <w:lang w:val="uk-UA" w:eastAsia="uk-UA"/>
        </w:rPr>
        <w:t>.</w:t>
      </w:r>
    </w:p>
    <w:p w14:paraId="2BC03720" w14:textId="77777777" w:rsidR="00D1080E" w:rsidRPr="00F949B9" w:rsidRDefault="00D1080E" w:rsidP="001E1BAB">
      <w:pPr>
        <w:pStyle w:val="13"/>
        <w:keepNext w:val="0"/>
        <w:pageBreakBefore w:val="0"/>
        <w:tabs>
          <w:tab w:val="left" w:pos="993"/>
        </w:tabs>
        <w:spacing w:before="0" w:after="0"/>
        <w:ind w:firstLine="709"/>
        <w:jc w:val="both"/>
        <w:outlineLvl w:val="9"/>
        <w:rPr>
          <w:b w:val="0"/>
          <w:bCs w:val="0"/>
          <w:color w:val="000000"/>
          <w:kern w:val="0"/>
          <w:sz w:val="28"/>
          <w:szCs w:val="28"/>
          <w:lang w:val="uk-UA" w:eastAsia="uk-UA"/>
        </w:rPr>
      </w:pPr>
      <w:r w:rsidRPr="00F949B9">
        <w:rPr>
          <w:b w:val="0"/>
          <w:bCs w:val="0"/>
          <w:color w:val="000000"/>
          <w:kern w:val="0"/>
          <w:sz w:val="28"/>
          <w:szCs w:val="28"/>
          <w:lang w:val="uk-UA" w:eastAsia="uk-UA"/>
        </w:rPr>
        <w:t>Результати роботи:</w:t>
      </w:r>
    </w:p>
    <w:p w14:paraId="080F7EAD" w14:textId="77777777" w:rsidR="00D1080E" w:rsidRPr="002B02A7" w:rsidRDefault="00D1080E" w:rsidP="001E1BAB">
      <w:pPr>
        <w:pStyle w:val="13"/>
        <w:keepNext w:val="0"/>
        <w:pageBreakBefore w:val="0"/>
        <w:tabs>
          <w:tab w:val="left" w:pos="993"/>
        </w:tabs>
        <w:spacing w:before="0" w:after="0"/>
        <w:ind w:firstLine="709"/>
        <w:jc w:val="both"/>
        <w:outlineLvl w:val="9"/>
        <w:rPr>
          <w:b w:val="0"/>
          <w:bCs w:val="0"/>
          <w:kern w:val="0"/>
          <w:sz w:val="28"/>
          <w:szCs w:val="28"/>
          <w:lang w:val="uk-UA" w:eastAsia="uk-UA"/>
        </w:rPr>
      </w:pPr>
      <w:r>
        <w:rPr>
          <w:b w:val="0"/>
          <w:bCs w:val="0"/>
          <w:kern w:val="0"/>
          <w:sz w:val="28"/>
          <w:szCs w:val="28"/>
          <w:lang w:val="uk-UA" w:eastAsia="uk-UA"/>
        </w:rPr>
        <w:t xml:space="preserve">- </w:t>
      </w:r>
      <w:r w:rsidRPr="002B02A7">
        <w:rPr>
          <w:b w:val="0"/>
          <w:bCs w:val="0"/>
          <w:kern w:val="0"/>
          <w:sz w:val="28"/>
          <w:szCs w:val="28"/>
          <w:lang w:val="uk-UA" w:eastAsia="uk-UA"/>
        </w:rPr>
        <w:t>запропонована архітектура інтелектуальної системи прийняття рішень з оцінювання якості зображень;</w:t>
      </w:r>
    </w:p>
    <w:p w14:paraId="557B6CBB" w14:textId="77777777" w:rsidR="00D1080E" w:rsidRPr="002B02A7" w:rsidRDefault="00D1080E" w:rsidP="001E1BAB">
      <w:pPr>
        <w:pStyle w:val="13"/>
        <w:keepNext w:val="0"/>
        <w:pageBreakBefore w:val="0"/>
        <w:tabs>
          <w:tab w:val="left" w:pos="993"/>
        </w:tabs>
        <w:spacing w:before="0" w:after="0"/>
        <w:ind w:firstLine="709"/>
        <w:jc w:val="both"/>
        <w:outlineLvl w:val="9"/>
        <w:rPr>
          <w:b w:val="0"/>
          <w:bCs w:val="0"/>
          <w:kern w:val="0"/>
          <w:sz w:val="28"/>
          <w:szCs w:val="28"/>
          <w:lang w:val="uk-UA" w:eastAsia="uk-UA"/>
        </w:rPr>
      </w:pPr>
      <w:r w:rsidRPr="002B02A7">
        <w:rPr>
          <w:b w:val="0"/>
          <w:bCs w:val="0"/>
          <w:kern w:val="0"/>
          <w:sz w:val="28"/>
          <w:szCs w:val="28"/>
          <w:lang w:val="uk-UA" w:eastAsia="uk-UA"/>
        </w:rPr>
        <w:t>- реалізовано запропонований алгоритм як веб</w:t>
      </w:r>
      <w:r>
        <w:rPr>
          <w:b w:val="0"/>
          <w:bCs w:val="0"/>
          <w:kern w:val="0"/>
          <w:sz w:val="28"/>
          <w:szCs w:val="28"/>
          <w:lang w:val="uk-UA" w:eastAsia="uk-UA"/>
        </w:rPr>
        <w:t>-</w:t>
      </w:r>
      <w:r w:rsidRPr="002B02A7">
        <w:rPr>
          <w:b w:val="0"/>
          <w:bCs w:val="0"/>
          <w:kern w:val="0"/>
          <w:sz w:val="28"/>
          <w:szCs w:val="28"/>
          <w:lang w:val="uk-UA" w:eastAsia="uk-UA"/>
        </w:rPr>
        <w:t>сервіс у хмарі;</w:t>
      </w:r>
    </w:p>
    <w:p w14:paraId="7B0714C3" w14:textId="77777777" w:rsidR="00D1080E" w:rsidRPr="002B02A7" w:rsidRDefault="00D1080E" w:rsidP="001E1BAB">
      <w:pPr>
        <w:pStyle w:val="13"/>
        <w:keepNext w:val="0"/>
        <w:pageBreakBefore w:val="0"/>
        <w:tabs>
          <w:tab w:val="left" w:pos="993"/>
        </w:tabs>
        <w:spacing w:before="0" w:after="0"/>
        <w:ind w:firstLine="709"/>
        <w:jc w:val="both"/>
        <w:outlineLvl w:val="9"/>
        <w:rPr>
          <w:b w:val="0"/>
          <w:bCs w:val="0"/>
          <w:kern w:val="0"/>
          <w:sz w:val="28"/>
          <w:szCs w:val="28"/>
          <w:lang w:val="uk-UA" w:eastAsia="uk-UA"/>
        </w:rPr>
      </w:pPr>
      <w:r w:rsidRPr="002B02A7">
        <w:rPr>
          <w:b w:val="0"/>
          <w:bCs w:val="0"/>
          <w:kern w:val="0"/>
          <w:sz w:val="28"/>
          <w:szCs w:val="28"/>
          <w:lang w:val="uk-UA" w:eastAsia="uk-UA"/>
        </w:rPr>
        <w:t>- розроблено клієнт для веб</w:t>
      </w:r>
      <w:r>
        <w:rPr>
          <w:b w:val="0"/>
          <w:bCs w:val="0"/>
          <w:kern w:val="0"/>
          <w:sz w:val="28"/>
          <w:szCs w:val="28"/>
          <w:lang w:val="uk-UA" w:eastAsia="uk-UA"/>
        </w:rPr>
        <w:t>-</w:t>
      </w:r>
      <w:r w:rsidRPr="002B02A7">
        <w:rPr>
          <w:b w:val="0"/>
          <w:bCs w:val="0"/>
          <w:kern w:val="0"/>
          <w:sz w:val="28"/>
          <w:szCs w:val="28"/>
          <w:lang w:val="uk-UA" w:eastAsia="uk-UA"/>
        </w:rPr>
        <w:t>сервісу.</w:t>
      </w:r>
    </w:p>
    <w:p w14:paraId="59B488A8" w14:textId="77777777" w:rsidR="00D1080E" w:rsidRPr="003D1B8D" w:rsidRDefault="00D1080E" w:rsidP="001E1BAB">
      <w:pPr>
        <w:pStyle w:val="13"/>
        <w:keepNext w:val="0"/>
        <w:pageBreakBefore w:val="0"/>
        <w:tabs>
          <w:tab w:val="left" w:pos="993"/>
        </w:tabs>
        <w:spacing w:before="0" w:after="0"/>
        <w:ind w:firstLine="709"/>
        <w:jc w:val="both"/>
        <w:outlineLvl w:val="9"/>
        <w:rPr>
          <w:b w:val="0"/>
          <w:bCs w:val="0"/>
          <w:kern w:val="0"/>
          <w:sz w:val="28"/>
          <w:szCs w:val="28"/>
          <w:lang w:val="uk-UA" w:eastAsia="uk-UA"/>
        </w:rPr>
      </w:pPr>
      <w:r w:rsidRPr="003D1B8D">
        <w:rPr>
          <w:b w:val="0"/>
          <w:bCs w:val="0"/>
          <w:kern w:val="0"/>
          <w:sz w:val="28"/>
          <w:szCs w:val="28"/>
          <w:lang w:val="uk-UA" w:eastAsia="uk-UA"/>
        </w:rPr>
        <w:t>Новизна роботи:</w:t>
      </w:r>
    </w:p>
    <w:p w14:paraId="7DEB6CC5" w14:textId="77777777" w:rsidR="00D1080E" w:rsidRPr="003D1B8D" w:rsidRDefault="00D1080E" w:rsidP="001E1BAB">
      <w:pPr>
        <w:pStyle w:val="13"/>
        <w:keepNext w:val="0"/>
        <w:pageBreakBefore w:val="0"/>
        <w:tabs>
          <w:tab w:val="left" w:pos="993"/>
        </w:tabs>
        <w:spacing w:before="0" w:after="0"/>
        <w:ind w:firstLine="709"/>
        <w:jc w:val="both"/>
        <w:outlineLvl w:val="9"/>
        <w:rPr>
          <w:b w:val="0"/>
          <w:bCs w:val="0"/>
          <w:kern w:val="0"/>
          <w:sz w:val="28"/>
          <w:szCs w:val="28"/>
          <w:lang w:val="uk-UA" w:eastAsia="uk-UA"/>
        </w:rPr>
      </w:pPr>
      <w:r w:rsidRPr="003D1B8D">
        <w:rPr>
          <w:b w:val="0"/>
          <w:bCs w:val="0"/>
          <w:kern w:val="0"/>
          <w:sz w:val="28"/>
          <w:szCs w:val="28"/>
          <w:lang w:val="uk-UA" w:eastAsia="uk-UA"/>
        </w:rPr>
        <w:t xml:space="preserve">- </w:t>
      </w:r>
      <w:r>
        <w:rPr>
          <w:b w:val="0"/>
          <w:bCs w:val="0"/>
          <w:kern w:val="0"/>
          <w:sz w:val="28"/>
          <w:szCs w:val="28"/>
          <w:lang w:val="uk-UA" w:eastAsia="uk-UA"/>
        </w:rPr>
        <w:t>о</w:t>
      </w:r>
      <w:r w:rsidRPr="003D1B8D">
        <w:rPr>
          <w:b w:val="0"/>
          <w:bCs w:val="0"/>
          <w:kern w:val="0"/>
          <w:sz w:val="28"/>
          <w:szCs w:val="28"/>
          <w:lang w:val="uk-UA" w:eastAsia="uk-UA"/>
        </w:rPr>
        <w:t>бґрунтовано використання методу RandomForest при побудові класифікатора;</w:t>
      </w:r>
    </w:p>
    <w:p w14:paraId="4BB8B64E" w14:textId="77777777" w:rsidR="00D1080E" w:rsidRPr="003D1B8D" w:rsidRDefault="00D1080E" w:rsidP="001E1BAB">
      <w:pPr>
        <w:pStyle w:val="13"/>
        <w:keepNext w:val="0"/>
        <w:pageBreakBefore w:val="0"/>
        <w:tabs>
          <w:tab w:val="left" w:pos="993"/>
        </w:tabs>
        <w:spacing w:before="0" w:after="0"/>
        <w:ind w:firstLine="709"/>
        <w:jc w:val="both"/>
        <w:outlineLvl w:val="9"/>
        <w:rPr>
          <w:b w:val="0"/>
          <w:bCs w:val="0"/>
          <w:kern w:val="0"/>
          <w:sz w:val="28"/>
          <w:szCs w:val="28"/>
          <w:lang w:val="uk-UA" w:eastAsia="uk-UA"/>
        </w:rPr>
      </w:pPr>
      <w:r w:rsidRPr="003D1B8D">
        <w:rPr>
          <w:b w:val="0"/>
          <w:bCs w:val="0"/>
          <w:kern w:val="0"/>
          <w:sz w:val="28"/>
          <w:szCs w:val="28"/>
          <w:lang w:val="uk-UA" w:eastAsia="uk-UA"/>
        </w:rPr>
        <w:t xml:space="preserve">- </w:t>
      </w:r>
      <w:r>
        <w:rPr>
          <w:b w:val="0"/>
          <w:bCs w:val="0"/>
          <w:kern w:val="0"/>
          <w:sz w:val="28"/>
          <w:szCs w:val="28"/>
          <w:lang w:val="uk-UA" w:eastAsia="uk-UA"/>
        </w:rPr>
        <w:t>в</w:t>
      </w:r>
      <w:r w:rsidRPr="003D1B8D">
        <w:rPr>
          <w:b w:val="0"/>
          <w:bCs w:val="0"/>
          <w:kern w:val="0"/>
          <w:sz w:val="28"/>
          <w:szCs w:val="28"/>
          <w:lang w:val="uk-UA" w:eastAsia="uk-UA"/>
        </w:rPr>
        <w:t>ибрано набір якостей, за якими можна характеризувати зображення;</w:t>
      </w:r>
    </w:p>
    <w:p w14:paraId="0836A82E" w14:textId="77777777" w:rsidR="00D1080E" w:rsidRPr="003D1B8D" w:rsidRDefault="00D1080E" w:rsidP="001E1BAB">
      <w:pPr>
        <w:pStyle w:val="13"/>
        <w:keepNext w:val="0"/>
        <w:pageBreakBefore w:val="0"/>
        <w:tabs>
          <w:tab w:val="left" w:pos="993"/>
        </w:tabs>
        <w:spacing w:before="0" w:after="0"/>
        <w:ind w:firstLine="709"/>
        <w:jc w:val="both"/>
        <w:outlineLvl w:val="9"/>
        <w:rPr>
          <w:b w:val="0"/>
          <w:bCs w:val="0"/>
          <w:kern w:val="0"/>
          <w:sz w:val="28"/>
          <w:szCs w:val="28"/>
          <w:lang w:val="uk-UA" w:eastAsia="uk-UA"/>
        </w:rPr>
      </w:pPr>
      <w:commentRangeStart w:id="0"/>
      <w:r w:rsidRPr="003D1B8D">
        <w:rPr>
          <w:b w:val="0"/>
          <w:bCs w:val="0"/>
          <w:kern w:val="0"/>
          <w:sz w:val="28"/>
          <w:szCs w:val="28"/>
          <w:lang w:val="uk-UA" w:eastAsia="uk-UA"/>
        </w:rPr>
        <w:t xml:space="preserve">- </w:t>
      </w:r>
      <w:r>
        <w:rPr>
          <w:b w:val="0"/>
          <w:bCs w:val="0"/>
          <w:kern w:val="0"/>
          <w:sz w:val="28"/>
          <w:szCs w:val="28"/>
          <w:lang w:val="uk-UA" w:eastAsia="uk-UA"/>
        </w:rPr>
        <w:t>р</w:t>
      </w:r>
      <w:r w:rsidRPr="003D1B8D">
        <w:rPr>
          <w:b w:val="0"/>
          <w:bCs w:val="0"/>
          <w:kern w:val="0"/>
          <w:sz w:val="28"/>
          <w:szCs w:val="28"/>
          <w:lang w:val="uk-UA" w:eastAsia="uk-UA"/>
        </w:rPr>
        <w:t>озроблено спосіб оцінювання якості через набір характеристик та машинного навчання.</w:t>
      </w:r>
      <w:commentRangeEnd w:id="0"/>
      <w:r w:rsidR="00B755C7">
        <w:rPr>
          <w:rStyle w:val="aff8"/>
          <w:b w:val="0"/>
          <w:bCs w:val="0"/>
          <w:color w:val="000000"/>
          <w:kern w:val="0"/>
          <w:lang w:val="uk-UA" w:eastAsia="uk-UA"/>
        </w:rPr>
        <w:commentReference w:id="0"/>
      </w:r>
    </w:p>
    <w:p w14:paraId="33DE9805" w14:textId="77777777" w:rsidR="00D1080E" w:rsidRPr="00F949B9" w:rsidRDefault="00D1080E" w:rsidP="001E1BAB">
      <w:pPr>
        <w:pStyle w:val="13"/>
        <w:keepNext w:val="0"/>
        <w:pageBreakBefore w:val="0"/>
        <w:tabs>
          <w:tab w:val="left" w:pos="993"/>
        </w:tabs>
        <w:spacing w:before="0" w:after="0"/>
        <w:ind w:firstLine="709"/>
        <w:jc w:val="both"/>
        <w:outlineLvl w:val="9"/>
        <w:rPr>
          <w:b w:val="0"/>
          <w:bCs w:val="0"/>
          <w:color w:val="000000"/>
          <w:kern w:val="0"/>
          <w:sz w:val="28"/>
          <w:szCs w:val="28"/>
          <w:lang w:val="uk-UA" w:eastAsia="uk-UA"/>
        </w:rPr>
      </w:pPr>
      <w:r w:rsidRPr="003D1B8D">
        <w:rPr>
          <w:b w:val="0"/>
          <w:bCs w:val="0"/>
          <w:kern w:val="0"/>
          <w:sz w:val="28"/>
          <w:szCs w:val="28"/>
          <w:lang w:val="uk-UA" w:eastAsia="uk-UA"/>
        </w:rPr>
        <w:t>Результати даної роботи рекомендується використовувати у випадках, коли потрібно автоматизувати вибір чи аналіз зображень. При подальших дослідженнях в цій області, доцільно розробити переробити процес підготовки навчальної бази та розширити набір характеристик.</w:t>
      </w:r>
    </w:p>
    <w:p w14:paraId="7D7AD134" w14:textId="77777777" w:rsidR="00D1080E" w:rsidRPr="00F949B9" w:rsidRDefault="00D1080E" w:rsidP="001E1BAB">
      <w:pPr>
        <w:pStyle w:val="13"/>
        <w:keepNext w:val="0"/>
        <w:pageBreakBefore w:val="0"/>
        <w:tabs>
          <w:tab w:val="left" w:pos="993"/>
        </w:tabs>
        <w:spacing w:before="0" w:after="0"/>
        <w:ind w:firstLine="709"/>
        <w:jc w:val="both"/>
        <w:outlineLvl w:val="9"/>
        <w:rPr>
          <w:b w:val="0"/>
          <w:bCs w:val="0"/>
          <w:color w:val="000000"/>
          <w:kern w:val="0"/>
          <w:sz w:val="28"/>
          <w:szCs w:val="28"/>
          <w:lang w:val="uk-UA" w:eastAsia="uk-UA"/>
        </w:rPr>
      </w:pPr>
      <w:r w:rsidRPr="003D1B8D">
        <w:rPr>
          <w:b w:val="0"/>
          <w:bCs w:val="0"/>
          <w:kern w:val="0"/>
          <w:sz w:val="28"/>
          <w:szCs w:val="28"/>
          <w:lang w:val="uk-UA" w:eastAsia="uk-UA"/>
        </w:rPr>
        <w:t>Ключові слова, що є найбільш суттєвими у розкритті суті роботи: машинне навчання, класифікація, supervised learning, RandomForest, SURF, SIFT, websockets, управління, розробка, web-інтерфейс, технологія</w:t>
      </w:r>
      <w:r w:rsidRPr="00F949B9">
        <w:rPr>
          <w:b w:val="0"/>
          <w:bCs w:val="0"/>
          <w:color w:val="000000"/>
          <w:kern w:val="0"/>
          <w:sz w:val="28"/>
          <w:szCs w:val="28"/>
          <w:lang w:val="uk-UA" w:eastAsia="uk-UA"/>
        </w:rPr>
        <w:t>, протокол.</w:t>
      </w:r>
    </w:p>
    <w:p w14:paraId="6BB8AC7A" w14:textId="77777777" w:rsidR="004D52B6" w:rsidRPr="00DB1114" w:rsidRDefault="004D52B6" w:rsidP="001E1BAB">
      <w:pPr>
        <w:pStyle w:val="13"/>
        <w:keepNext w:val="0"/>
        <w:tabs>
          <w:tab w:val="left" w:pos="993"/>
        </w:tabs>
        <w:spacing w:before="0" w:after="0"/>
        <w:rPr>
          <w:sz w:val="28"/>
          <w:szCs w:val="28"/>
          <w:lang w:val="uk-UA"/>
        </w:rPr>
      </w:pPr>
      <w:r w:rsidRPr="00DB1114">
        <w:rPr>
          <w:sz w:val="28"/>
          <w:szCs w:val="28"/>
          <w:lang w:val="uk-UA"/>
        </w:rPr>
        <w:t>ЗМІСТ</w:t>
      </w:r>
    </w:p>
    <w:tbl>
      <w:tblPr>
        <w:tblStyle w:val="aff6"/>
        <w:tblW w:w="93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851"/>
      </w:tblGrid>
      <w:tr w:rsidR="00D75F48" w:rsidRPr="00DB1114" w14:paraId="1D31E483" w14:textId="77777777" w:rsidTr="00465DFA">
        <w:tc>
          <w:tcPr>
            <w:tcW w:w="8472" w:type="dxa"/>
          </w:tcPr>
          <w:p w14:paraId="26BDB670" w14:textId="01A56FF4" w:rsidR="00D75F48" w:rsidRPr="00DB1114" w:rsidRDefault="00D75F48" w:rsidP="001E1BAB">
            <w:pPr>
              <w:pStyle w:val="13"/>
              <w:keepNext w:val="0"/>
              <w:pageBreakBefore w:val="0"/>
              <w:tabs>
                <w:tab w:val="left" w:pos="284"/>
                <w:tab w:val="left" w:pos="993"/>
              </w:tabs>
              <w:spacing w:before="0" w:after="0"/>
              <w:jc w:val="left"/>
              <w:rPr>
                <w:b w:val="0"/>
                <w:sz w:val="28"/>
                <w:szCs w:val="28"/>
                <w:lang w:val="uk-UA"/>
              </w:rPr>
            </w:pPr>
            <w:r w:rsidRPr="00DB1114">
              <w:rPr>
                <w:b w:val="0"/>
                <w:sz w:val="28"/>
                <w:szCs w:val="28"/>
                <w:lang w:val="uk-UA"/>
              </w:rPr>
              <w:t>ВСТУП</w:t>
            </w:r>
            <w:r w:rsidR="00C17309">
              <w:rPr>
                <w:b w:val="0"/>
                <w:sz w:val="28"/>
                <w:szCs w:val="28"/>
                <w:lang w:val="uk-UA"/>
              </w:rPr>
              <w:t xml:space="preserve"> …………………………………………………………………...</w:t>
            </w:r>
          </w:p>
        </w:tc>
        <w:tc>
          <w:tcPr>
            <w:tcW w:w="851" w:type="dxa"/>
          </w:tcPr>
          <w:p w14:paraId="570CB2BD" w14:textId="65B03F51" w:rsidR="00D75F48" w:rsidRPr="00DB1114" w:rsidRDefault="006616A4" w:rsidP="001E1BAB">
            <w:pPr>
              <w:pStyle w:val="13"/>
              <w:keepNext w:val="0"/>
              <w:pageBreakBefore w:val="0"/>
              <w:tabs>
                <w:tab w:val="left" w:pos="993"/>
              </w:tabs>
              <w:spacing w:before="0" w:after="0" w:line="360" w:lineRule="auto"/>
              <w:rPr>
                <w:b w:val="0"/>
                <w:sz w:val="28"/>
                <w:szCs w:val="28"/>
                <w:lang w:val="uk-UA"/>
              </w:rPr>
            </w:pPr>
            <w:r>
              <w:rPr>
                <w:b w:val="0"/>
                <w:sz w:val="28"/>
                <w:szCs w:val="28"/>
                <w:lang w:val="uk-UA"/>
              </w:rPr>
              <w:t>4</w:t>
            </w:r>
          </w:p>
        </w:tc>
      </w:tr>
      <w:tr w:rsidR="00D75F48" w:rsidRPr="00DB1114" w14:paraId="0BF90205" w14:textId="77777777" w:rsidTr="00465DFA">
        <w:tc>
          <w:tcPr>
            <w:tcW w:w="8472" w:type="dxa"/>
          </w:tcPr>
          <w:p w14:paraId="1E1845FE" w14:textId="113DAAE8" w:rsidR="00D75F48" w:rsidRPr="00DB1114" w:rsidRDefault="00D75F48" w:rsidP="00C17309">
            <w:pPr>
              <w:pStyle w:val="1"/>
              <w:keepNext w:val="0"/>
              <w:keepLines w:val="0"/>
              <w:tabs>
                <w:tab w:val="left" w:pos="284"/>
              </w:tabs>
              <w:spacing w:before="0" w:line="360" w:lineRule="auto"/>
              <w:ind w:firstLine="0"/>
              <w:jc w:val="both"/>
              <w:outlineLvl w:val="0"/>
            </w:pPr>
            <w:r w:rsidRPr="00DB1114">
              <w:rPr>
                <w:rFonts w:ascii="Times New Roman" w:eastAsia="Times New Roman" w:hAnsi="Times New Roman" w:cs="Times New Roman"/>
                <w:color w:val="auto"/>
                <w:sz w:val="28"/>
                <w:szCs w:val="28"/>
              </w:rPr>
              <w:t xml:space="preserve">РОЗДІЛ 1 ДОСЛІДЖЕННЯ ТЕОРІЇ </w:t>
            </w:r>
            <w:r w:rsidRPr="00DB1114">
              <w:rPr>
                <w:rFonts w:ascii="Times New Roman" w:hAnsi="Times New Roman" w:cs="Times New Roman"/>
                <w:sz w:val="28"/>
                <w:szCs w:val="28"/>
              </w:rPr>
              <w:t>ПРИЙНЯТТЯ РІШЕНЬ З ОЦІНКИ ЯКОСТІ ЗОБРАЖЕНЬ</w:t>
            </w:r>
            <w:r w:rsidR="00C17309">
              <w:rPr>
                <w:rFonts w:ascii="Times New Roman" w:hAnsi="Times New Roman" w:cs="Times New Roman"/>
                <w:sz w:val="28"/>
                <w:szCs w:val="28"/>
              </w:rPr>
              <w:t xml:space="preserve"> …………………………………….</w:t>
            </w:r>
          </w:p>
        </w:tc>
        <w:tc>
          <w:tcPr>
            <w:tcW w:w="851" w:type="dxa"/>
          </w:tcPr>
          <w:p w14:paraId="3579FA0B" w14:textId="77777777" w:rsidR="00D75F48" w:rsidRDefault="00D75F48" w:rsidP="001E1BAB">
            <w:pPr>
              <w:pStyle w:val="13"/>
              <w:keepNext w:val="0"/>
              <w:pageBreakBefore w:val="0"/>
              <w:tabs>
                <w:tab w:val="left" w:pos="993"/>
              </w:tabs>
              <w:spacing w:before="0" w:after="0" w:line="360" w:lineRule="auto"/>
              <w:rPr>
                <w:b w:val="0"/>
                <w:sz w:val="28"/>
                <w:szCs w:val="28"/>
                <w:lang w:val="uk-UA"/>
              </w:rPr>
            </w:pPr>
          </w:p>
          <w:p w14:paraId="2441D0EE" w14:textId="237A35E4" w:rsidR="006616A4" w:rsidRPr="00DB1114" w:rsidRDefault="006616A4" w:rsidP="001E1BAB">
            <w:pPr>
              <w:pStyle w:val="13"/>
              <w:keepNext w:val="0"/>
              <w:pageBreakBefore w:val="0"/>
              <w:tabs>
                <w:tab w:val="left" w:pos="993"/>
              </w:tabs>
              <w:spacing w:before="0" w:after="0" w:line="360" w:lineRule="auto"/>
              <w:rPr>
                <w:b w:val="0"/>
                <w:sz w:val="28"/>
                <w:szCs w:val="28"/>
                <w:lang w:val="uk-UA"/>
              </w:rPr>
            </w:pPr>
            <w:r>
              <w:rPr>
                <w:b w:val="0"/>
                <w:sz w:val="28"/>
                <w:szCs w:val="28"/>
                <w:lang w:val="uk-UA"/>
              </w:rPr>
              <w:t>8</w:t>
            </w:r>
          </w:p>
        </w:tc>
      </w:tr>
      <w:tr w:rsidR="00D75F48" w:rsidRPr="00DB1114" w14:paraId="5CA157B4" w14:textId="77777777" w:rsidTr="00465DFA">
        <w:tc>
          <w:tcPr>
            <w:tcW w:w="8472" w:type="dxa"/>
          </w:tcPr>
          <w:p w14:paraId="6ACF3F33" w14:textId="050E7A8F" w:rsidR="00D75F48" w:rsidRPr="006616A4" w:rsidRDefault="00D75F48" w:rsidP="001E1BAB">
            <w:pPr>
              <w:tabs>
                <w:tab w:val="left" w:pos="284"/>
              </w:tabs>
              <w:spacing w:line="360" w:lineRule="auto"/>
              <w:ind w:firstLine="0"/>
              <w:rPr>
                <w:rFonts w:eastAsia="Trebuchet MS"/>
                <w:szCs w:val="28"/>
              </w:rPr>
            </w:pPr>
            <w:r w:rsidRPr="006616A4">
              <w:rPr>
                <w:rFonts w:eastAsia="Trebuchet MS"/>
                <w:color w:val="auto"/>
                <w:szCs w:val="28"/>
              </w:rPr>
              <w:t xml:space="preserve">1.1 </w:t>
            </w:r>
            <w:r w:rsidR="006616A4" w:rsidRPr="006616A4">
              <w:rPr>
                <w:rFonts w:eastAsia="Trebuchet MS"/>
                <w:color w:val="auto"/>
                <w:szCs w:val="28"/>
              </w:rPr>
              <w:t>Теорія розпізнавання зображень</w:t>
            </w:r>
            <w:r w:rsidR="00C17309">
              <w:rPr>
                <w:rFonts w:eastAsia="Trebuchet MS"/>
                <w:color w:val="auto"/>
                <w:szCs w:val="28"/>
              </w:rPr>
              <w:t xml:space="preserve"> …………………………………..</w:t>
            </w:r>
          </w:p>
        </w:tc>
        <w:tc>
          <w:tcPr>
            <w:tcW w:w="851" w:type="dxa"/>
          </w:tcPr>
          <w:p w14:paraId="2BB86903" w14:textId="227220A8" w:rsidR="00D75F48" w:rsidRPr="00DB1114" w:rsidRDefault="006616A4" w:rsidP="001E1BAB">
            <w:pPr>
              <w:pStyle w:val="13"/>
              <w:keepNext w:val="0"/>
              <w:pageBreakBefore w:val="0"/>
              <w:tabs>
                <w:tab w:val="left" w:pos="993"/>
              </w:tabs>
              <w:spacing w:before="0" w:after="0" w:line="360" w:lineRule="auto"/>
              <w:rPr>
                <w:b w:val="0"/>
                <w:sz w:val="28"/>
                <w:szCs w:val="28"/>
                <w:lang w:val="uk-UA"/>
              </w:rPr>
            </w:pPr>
            <w:r>
              <w:rPr>
                <w:b w:val="0"/>
                <w:sz w:val="28"/>
                <w:szCs w:val="28"/>
                <w:lang w:val="uk-UA"/>
              </w:rPr>
              <w:t>8</w:t>
            </w:r>
          </w:p>
        </w:tc>
      </w:tr>
      <w:tr w:rsidR="00D75F48" w:rsidRPr="00E20087" w14:paraId="532ABE48" w14:textId="77777777" w:rsidTr="00465DFA">
        <w:tc>
          <w:tcPr>
            <w:tcW w:w="8472" w:type="dxa"/>
          </w:tcPr>
          <w:p w14:paraId="34AE7666" w14:textId="55D669EE" w:rsidR="00D75F48" w:rsidRPr="00E20087" w:rsidRDefault="00D75F48" w:rsidP="001E1BAB">
            <w:pPr>
              <w:pStyle w:val="2"/>
              <w:keepNext w:val="0"/>
              <w:keepLines w:val="0"/>
              <w:tabs>
                <w:tab w:val="left" w:pos="284"/>
              </w:tabs>
              <w:spacing w:before="0" w:line="360" w:lineRule="auto"/>
              <w:ind w:firstLine="0"/>
              <w:outlineLvl w:val="1"/>
              <w:rPr>
                <w:b w:val="0"/>
                <w:sz w:val="28"/>
                <w:szCs w:val="28"/>
              </w:rPr>
            </w:pPr>
            <w:r w:rsidRPr="00E20087">
              <w:rPr>
                <w:rFonts w:ascii="Times New Roman" w:hAnsi="Times New Roman" w:cs="Times New Roman"/>
                <w:b w:val="0"/>
                <w:color w:val="auto"/>
                <w:sz w:val="28"/>
                <w:szCs w:val="28"/>
              </w:rPr>
              <w:t xml:space="preserve">1.2 </w:t>
            </w:r>
            <w:r w:rsidR="00E20087" w:rsidRPr="00E20087">
              <w:rPr>
                <w:rFonts w:ascii="Times New Roman" w:hAnsi="Times New Roman" w:cs="Times New Roman"/>
                <w:b w:val="0"/>
                <w:color w:val="auto"/>
                <w:sz w:val="28"/>
                <w:szCs w:val="28"/>
              </w:rPr>
              <w:t xml:space="preserve">Методи </w:t>
            </w:r>
            <w:r w:rsidR="00E20087" w:rsidRPr="00E20087">
              <w:rPr>
                <w:rFonts w:ascii="Times New Roman" w:hAnsi="Times New Roman" w:cs="Times New Roman"/>
                <w:b w:val="0"/>
                <w:sz w:val="28"/>
                <w:szCs w:val="28"/>
              </w:rPr>
              <w:t>оцінки якості зображень</w:t>
            </w:r>
            <w:r w:rsidR="00C17309">
              <w:rPr>
                <w:rFonts w:ascii="Times New Roman" w:hAnsi="Times New Roman" w:cs="Times New Roman"/>
                <w:b w:val="0"/>
                <w:sz w:val="28"/>
                <w:szCs w:val="28"/>
              </w:rPr>
              <w:t xml:space="preserve"> ………………………………….</w:t>
            </w:r>
          </w:p>
        </w:tc>
        <w:tc>
          <w:tcPr>
            <w:tcW w:w="851" w:type="dxa"/>
          </w:tcPr>
          <w:p w14:paraId="2400F103" w14:textId="4C995CAB" w:rsidR="00D75F48" w:rsidRPr="00E20087" w:rsidRDefault="00E20087" w:rsidP="001E1BAB">
            <w:pPr>
              <w:pStyle w:val="13"/>
              <w:keepNext w:val="0"/>
              <w:pageBreakBefore w:val="0"/>
              <w:tabs>
                <w:tab w:val="left" w:pos="993"/>
              </w:tabs>
              <w:spacing w:before="0" w:after="0" w:line="360" w:lineRule="auto"/>
              <w:rPr>
                <w:b w:val="0"/>
                <w:sz w:val="28"/>
                <w:szCs w:val="28"/>
                <w:lang w:val="uk-UA"/>
              </w:rPr>
            </w:pPr>
            <w:r>
              <w:rPr>
                <w:b w:val="0"/>
                <w:sz w:val="28"/>
                <w:szCs w:val="28"/>
                <w:lang w:val="uk-UA"/>
              </w:rPr>
              <w:t>17</w:t>
            </w:r>
          </w:p>
        </w:tc>
      </w:tr>
      <w:tr w:rsidR="00D75F48" w:rsidRPr="00DB1114" w14:paraId="766FD26D" w14:textId="77777777" w:rsidTr="00465DFA">
        <w:tc>
          <w:tcPr>
            <w:tcW w:w="8472" w:type="dxa"/>
          </w:tcPr>
          <w:p w14:paraId="29D2A0DB" w14:textId="2D895D00" w:rsidR="00D75F48" w:rsidRPr="00DB1114" w:rsidRDefault="00D75F48" w:rsidP="00C17309">
            <w:pPr>
              <w:pStyle w:val="2"/>
              <w:keepNext w:val="0"/>
              <w:keepLines w:val="0"/>
              <w:tabs>
                <w:tab w:val="left" w:pos="284"/>
              </w:tabs>
              <w:spacing w:before="0" w:line="360" w:lineRule="auto"/>
              <w:ind w:firstLine="0"/>
              <w:jc w:val="both"/>
              <w:outlineLvl w:val="1"/>
              <w:rPr>
                <w:b w:val="0"/>
                <w:sz w:val="28"/>
                <w:szCs w:val="28"/>
              </w:rPr>
            </w:pPr>
            <w:r w:rsidRPr="00DB1114">
              <w:rPr>
                <w:rFonts w:ascii="Times New Roman" w:hAnsi="Times New Roman" w:cs="Times New Roman"/>
                <w:b w:val="0"/>
                <w:color w:val="auto"/>
                <w:sz w:val="28"/>
                <w:szCs w:val="28"/>
              </w:rPr>
              <w:t xml:space="preserve">1.3 </w:t>
            </w:r>
            <w:r w:rsidR="00C17309" w:rsidRPr="00C17309">
              <w:rPr>
                <w:rFonts w:ascii="Times New Roman" w:hAnsi="Times New Roman" w:cs="Times New Roman"/>
                <w:b w:val="0"/>
                <w:color w:val="auto"/>
                <w:sz w:val="28"/>
                <w:szCs w:val="28"/>
              </w:rPr>
              <w:t>Можливості використання машинного навчання для</w:t>
            </w:r>
            <w:r w:rsidR="00C17309" w:rsidRPr="00C17309">
              <w:rPr>
                <w:rFonts w:ascii="Times New Roman" w:hAnsi="Times New Roman" w:cs="Times New Roman"/>
                <w:b w:val="0"/>
                <w:sz w:val="28"/>
                <w:szCs w:val="28"/>
              </w:rPr>
              <w:t xml:space="preserve"> оцінки якості зображень</w:t>
            </w:r>
            <w:r w:rsidR="00C17309">
              <w:rPr>
                <w:rFonts w:ascii="Times New Roman" w:hAnsi="Times New Roman" w:cs="Times New Roman"/>
                <w:b w:val="0"/>
                <w:sz w:val="28"/>
                <w:szCs w:val="28"/>
              </w:rPr>
              <w:t xml:space="preserve"> ……………………………………………………….</w:t>
            </w:r>
          </w:p>
        </w:tc>
        <w:tc>
          <w:tcPr>
            <w:tcW w:w="851" w:type="dxa"/>
          </w:tcPr>
          <w:p w14:paraId="2AC0BD4B" w14:textId="77777777" w:rsidR="00D75F48" w:rsidRDefault="00D75F48" w:rsidP="001E1BAB">
            <w:pPr>
              <w:pStyle w:val="13"/>
              <w:keepNext w:val="0"/>
              <w:pageBreakBefore w:val="0"/>
              <w:tabs>
                <w:tab w:val="left" w:pos="993"/>
              </w:tabs>
              <w:spacing w:before="0" w:after="0" w:line="360" w:lineRule="auto"/>
              <w:rPr>
                <w:b w:val="0"/>
                <w:sz w:val="28"/>
                <w:szCs w:val="28"/>
                <w:lang w:val="uk-UA"/>
              </w:rPr>
            </w:pPr>
          </w:p>
          <w:p w14:paraId="1071BD17" w14:textId="3F2AAE7A" w:rsidR="00C17309" w:rsidRPr="00DB1114" w:rsidRDefault="00C17309" w:rsidP="001E1BAB">
            <w:pPr>
              <w:pStyle w:val="13"/>
              <w:keepNext w:val="0"/>
              <w:pageBreakBefore w:val="0"/>
              <w:tabs>
                <w:tab w:val="left" w:pos="993"/>
              </w:tabs>
              <w:spacing w:before="0" w:after="0" w:line="360" w:lineRule="auto"/>
              <w:rPr>
                <w:b w:val="0"/>
                <w:sz w:val="28"/>
                <w:szCs w:val="28"/>
                <w:lang w:val="uk-UA"/>
              </w:rPr>
            </w:pPr>
            <w:r>
              <w:rPr>
                <w:b w:val="0"/>
                <w:sz w:val="28"/>
                <w:szCs w:val="28"/>
                <w:lang w:val="uk-UA"/>
              </w:rPr>
              <w:t>28</w:t>
            </w:r>
          </w:p>
        </w:tc>
      </w:tr>
      <w:tr w:rsidR="00D75F48" w:rsidRPr="00DB1114" w14:paraId="13D6773D" w14:textId="77777777" w:rsidTr="00465DFA">
        <w:tc>
          <w:tcPr>
            <w:tcW w:w="8472" w:type="dxa"/>
          </w:tcPr>
          <w:p w14:paraId="3AE88CD8" w14:textId="25133354" w:rsidR="00D75F48" w:rsidRPr="00DB1114" w:rsidRDefault="00D75F48" w:rsidP="00EF4EC6">
            <w:pPr>
              <w:pStyle w:val="1"/>
              <w:keepNext w:val="0"/>
              <w:keepLines w:val="0"/>
              <w:tabs>
                <w:tab w:val="left" w:pos="284"/>
              </w:tabs>
              <w:spacing w:before="0" w:line="360" w:lineRule="auto"/>
              <w:ind w:firstLine="0"/>
              <w:jc w:val="both"/>
              <w:outlineLvl w:val="0"/>
            </w:pPr>
            <w:r w:rsidRPr="00EF4EC6">
              <w:rPr>
                <w:rFonts w:ascii="Times New Roman" w:eastAsia="Times New Roman" w:hAnsi="Times New Roman" w:cs="Times New Roman"/>
                <w:color w:val="auto"/>
                <w:spacing w:val="-8"/>
                <w:sz w:val="28"/>
                <w:szCs w:val="28"/>
              </w:rPr>
              <w:t xml:space="preserve">РОЗДІЛ 2 МАТЕМАТИЧНІ ОСНОВИ </w:t>
            </w:r>
            <w:r w:rsidRPr="00EF4EC6">
              <w:rPr>
                <w:rFonts w:ascii="Times New Roman" w:hAnsi="Times New Roman" w:cs="Times New Roman"/>
                <w:spacing w:val="-8"/>
                <w:sz w:val="28"/>
                <w:szCs w:val="28"/>
              </w:rPr>
              <w:t>ОЦІНКИ ЯКОСТІ ЗОБРАЖЕНЬ</w:t>
            </w:r>
          </w:p>
        </w:tc>
        <w:tc>
          <w:tcPr>
            <w:tcW w:w="851" w:type="dxa"/>
          </w:tcPr>
          <w:p w14:paraId="06700E05" w14:textId="67A24335" w:rsidR="00C17309" w:rsidRPr="00DB1114" w:rsidRDefault="00EF4EC6" w:rsidP="001E1BAB">
            <w:pPr>
              <w:pStyle w:val="13"/>
              <w:keepNext w:val="0"/>
              <w:pageBreakBefore w:val="0"/>
              <w:tabs>
                <w:tab w:val="left" w:pos="993"/>
              </w:tabs>
              <w:spacing w:before="0" w:after="0" w:line="360" w:lineRule="auto"/>
              <w:rPr>
                <w:b w:val="0"/>
                <w:sz w:val="28"/>
                <w:szCs w:val="28"/>
                <w:lang w:val="uk-UA"/>
              </w:rPr>
            </w:pPr>
            <w:r>
              <w:rPr>
                <w:b w:val="0"/>
                <w:sz w:val="28"/>
                <w:szCs w:val="28"/>
                <w:lang w:val="uk-UA"/>
              </w:rPr>
              <w:t>40</w:t>
            </w:r>
          </w:p>
        </w:tc>
      </w:tr>
      <w:tr w:rsidR="00EF4EC6" w:rsidRPr="00DB1114" w14:paraId="66F88A89" w14:textId="77777777" w:rsidTr="00465DFA">
        <w:tc>
          <w:tcPr>
            <w:tcW w:w="8472" w:type="dxa"/>
          </w:tcPr>
          <w:p w14:paraId="18BC0FE4" w14:textId="44798D46" w:rsidR="00EF4EC6" w:rsidRPr="00DB1114" w:rsidRDefault="00EF4EC6" w:rsidP="00EF4EC6">
            <w:pPr>
              <w:pStyle w:val="2"/>
              <w:keepNext w:val="0"/>
              <w:keepLines w:val="0"/>
              <w:tabs>
                <w:tab w:val="left" w:pos="284"/>
              </w:tabs>
              <w:spacing w:before="0" w:line="360" w:lineRule="auto"/>
              <w:ind w:firstLine="0"/>
              <w:outlineLvl w:val="1"/>
              <w:rPr>
                <w:rFonts w:ascii="Times New Roman" w:hAnsi="Times New Roman" w:cs="Times New Roman"/>
                <w:b w:val="0"/>
                <w:color w:val="auto"/>
                <w:sz w:val="28"/>
                <w:szCs w:val="28"/>
              </w:rPr>
            </w:pPr>
            <w:r>
              <w:rPr>
                <w:rFonts w:ascii="Times New Roman" w:hAnsi="Times New Roman" w:cs="Times New Roman"/>
                <w:b w:val="0"/>
                <w:color w:val="auto"/>
                <w:sz w:val="28"/>
                <w:szCs w:val="28"/>
              </w:rPr>
              <w:t xml:space="preserve">2.1 </w:t>
            </w:r>
            <w:r w:rsidRPr="00EF4EC6">
              <w:rPr>
                <w:rStyle w:val="posttitle"/>
                <w:rFonts w:ascii="Times New Roman" w:hAnsi="Times New Roman" w:cs="Times New Roman"/>
                <w:b w:val="0"/>
                <w:bCs/>
                <w:color w:val="auto"/>
                <w:sz w:val="28"/>
                <w:szCs w:val="28"/>
                <w:bdr w:val="none" w:sz="0" w:space="0" w:color="auto" w:frame="1"/>
              </w:rPr>
              <w:t>Побудова SIFT дескрипторів та задача зіставлення зображень</w:t>
            </w:r>
            <w:r>
              <w:rPr>
                <w:rStyle w:val="posttitle"/>
                <w:rFonts w:ascii="Times New Roman" w:hAnsi="Times New Roman" w:cs="Times New Roman"/>
                <w:b w:val="0"/>
                <w:bCs/>
                <w:color w:val="auto"/>
                <w:sz w:val="28"/>
                <w:szCs w:val="28"/>
                <w:bdr w:val="none" w:sz="0" w:space="0" w:color="auto" w:frame="1"/>
              </w:rPr>
              <w:t xml:space="preserve"> ….</w:t>
            </w:r>
          </w:p>
        </w:tc>
        <w:tc>
          <w:tcPr>
            <w:tcW w:w="851" w:type="dxa"/>
          </w:tcPr>
          <w:p w14:paraId="01BA6670" w14:textId="062D7FA3" w:rsidR="00EF4EC6" w:rsidRDefault="00EF4EC6" w:rsidP="00EF4EC6">
            <w:pPr>
              <w:pStyle w:val="13"/>
              <w:keepNext w:val="0"/>
              <w:pageBreakBefore w:val="0"/>
              <w:tabs>
                <w:tab w:val="left" w:pos="993"/>
              </w:tabs>
              <w:spacing w:before="0" w:after="0" w:line="360" w:lineRule="auto"/>
              <w:rPr>
                <w:b w:val="0"/>
                <w:sz w:val="28"/>
                <w:szCs w:val="28"/>
                <w:lang w:val="uk-UA"/>
              </w:rPr>
            </w:pPr>
            <w:r>
              <w:rPr>
                <w:b w:val="0"/>
                <w:sz w:val="28"/>
                <w:szCs w:val="28"/>
                <w:lang w:val="uk-UA"/>
              </w:rPr>
              <w:t>40</w:t>
            </w:r>
          </w:p>
        </w:tc>
      </w:tr>
      <w:tr w:rsidR="00D75F48" w:rsidRPr="00DB1114" w14:paraId="669A0132" w14:textId="77777777" w:rsidTr="00465DFA">
        <w:tc>
          <w:tcPr>
            <w:tcW w:w="8472" w:type="dxa"/>
          </w:tcPr>
          <w:p w14:paraId="25A91316" w14:textId="700E23C2" w:rsidR="00D75F48" w:rsidRPr="00DB1114" w:rsidRDefault="00D75F48" w:rsidP="00EF4EC6">
            <w:pPr>
              <w:pStyle w:val="2"/>
              <w:keepNext w:val="0"/>
              <w:keepLines w:val="0"/>
              <w:tabs>
                <w:tab w:val="left" w:pos="284"/>
              </w:tabs>
              <w:spacing w:before="0" w:line="360" w:lineRule="auto"/>
              <w:ind w:firstLine="0"/>
              <w:outlineLvl w:val="1"/>
              <w:rPr>
                <w:b w:val="0"/>
                <w:sz w:val="28"/>
                <w:szCs w:val="28"/>
              </w:rPr>
            </w:pPr>
            <w:r w:rsidRPr="00DB1114">
              <w:rPr>
                <w:rFonts w:ascii="Times New Roman" w:hAnsi="Times New Roman" w:cs="Times New Roman"/>
                <w:b w:val="0"/>
                <w:color w:val="auto"/>
                <w:sz w:val="28"/>
                <w:szCs w:val="28"/>
              </w:rPr>
              <w:t>2.</w:t>
            </w:r>
            <w:r w:rsidR="00EF4EC6">
              <w:rPr>
                <w:rFonts w:ascii="Times New Roman" w:hAnsi="Times New Roman" w:cs="Times New Roman"/>
                <w:b w:val="0"/>
                <w:color w:val="auto"/>
                <w:sz w:val="28"/>
                <w:szCs w:val="28"/>
              </w:rPr>
              <w:t>2</w:t>
            </w:r>
            <w:r w:rsidRPr="00DB1114">
              <w:rPr>
                <w:rFonts w:ascii="Times New Roman" w:hAnsi="Times New Roman" w:cs="Times New Roman"/>
                <w:b w:val="0"/>
                <w:color w:val="auto"/>
                <w:sz w:val="28"/>
                <w:szCs w:val="28"/>
              </w:rPr>
              <w:t xml:space="preserve"> </w:t>
            </w:r>
            <w:r w:rsidR="007D3AF0" w:rsidRPr="007D3AF0">
              <w:rPr>
                <w:rFonts w:ascii="Times New Roman" w:hAnsi="Times New Roman" w:cs="Times New Roman"/>
                <w:b w:val="0"/>
                <w:color w:val="auto"/>
                <w:sz w:val="28"/>
                <w:szCs w:val="28"/>
              </w:rPr>
              <w:t xml:space="preserve">Алгоритм розв’язку задачі оцінки якості зображення </w:t>
            </w:r>
            <w:r w:rsidR="00C17309" w:rsidRPr="007D3AF0">
              <w:rPr>
                <w:rFonts w:ascii="Times New Roman" w:hAnsi="Times New Roman" w:cs="Times New Roman"/>
                <w:b w:val="0"/>
                <w:color w:val="auto"/>
                <w:sz w:val="28"/>
                <w:szCs w:val="28"/>
              </w:rPr>
              <w:t>……………</w:t>
            </w:r>
          </w:p>
        </w:tc>
        <w:tc>
          <w:tcPr>
            <w:tcW w:w="851" w:type="dxa"/>
          </w:tcPr>
          <w:p w14:paraId="624E081C" w14:textId="697ECED9" w:rsidR="00D75F48" w:rsidRPr="007D3AF0" w:rsidRDefault="007D3AF0" w:rsidP="00EF4EC6">
            <w:pPr>
              <w:pStyle w:val="13"/>
              <w:keepNext w:val="0"/>
              <w:pageBreakBefore w:val="0"/>
              <w:tabs>
                <w:tab w:val="left" w:pos="993"/>
              </w:tabs>
              <w:spacing w:before="0" w:after="0" w:line="360" w:lineRule="auto"/>
              <w:rPr>
                <w:b w:val="0"/>
                <w:sz w:val="28"/>
                <w:szCs w:val="28"/>
                <w:lang w:val="en-US"/>
              </w:rPr>
            </w:pPr>
            <w:r>
              <w:rPr>
                <w:b w:val="0"/>
                <w:sz w:val="28"/>
                <w:szCs w:val="28"/>
                <w:lang w:val="en-US"/>
              </w:rPr>
              <w:t>46</w:t>
            </w:r>
          </w:p>
        </w:tc>
      </w:tr>
      <w:tr w:rsidR="00D75F48" w:rsidRPr="000D2270" w14:paraId="24C17B59" w14:textId="77777777" w:rsidTr="00465DFA">
        <w:tc>
          <w:tcPr>
            <w:tcW w:w="8472" w:type="dxa"/>
          </w:tcPr>
          <w:p w14:paraId="3D2CD200" w14:textId="2710416C" w:rsidR="00D75F48" w:rsidRPr="000D2270" w:rsidRDefault="00D75F48" w:rsidP="00EF4EC6">
            <w:pPr>
              <w:pStyle w:val="2"/>
              <w:keepNext w:val="0"/>
              <w:keepLines w:val="0"/>
              <w:tabs>
                <w:tab w:val="left" w:pos="284"/>
              </w:tabs>
              <w:spacing w:before="0" w:line="360" w:lineRule="auto"/>
              <w:ind w:firstLine="0"/>
              <w:outlineLvl w:val="1"/>
              <w:rPr>
                <w:rFonts w:ascii="Times New Roman" w:hAnsi="Times New Roman" w:cs="Times New Roman"/>
                <w:b w:val="0"/>
                <w:sz w:val="28"/>
                <w:szCs w:val="28"/>
                <w:lang w:val="ru-RU"/>
              </w:rPr>
            </w:pPr>
            <w:r w:rsidRPr="000D2270">
              <w:rPr>
                <w:rFonts w:ascii="Times New Roman" w:hAnsi="Times New Roman" w:cs="Times New Roman"/>
                <w:b w:val="0"/>
                <w:color w:val="auto"/>
                <w:sz w:val="28"/>
                <w:szCs w:val="28"/>
              </w:rPr>
              <w:t>2.</w:t>
            </w:r>
            <w:r w:rsidR="00EF4EC6" w:rsidRPr="000D2270">
              <w:rPr>
                <w:rFonts w:ascii="Times New Roman" w:hAnsi="Times New Roman" w:cs="Times New Roman"/>
                <w:b w:val="0"/>
                <w:color w:val="auto"/>
                <w:sz w:val="28"/>
                <w:szCs w:val="28"/>
              </w:rPr>
              <w:t>3</w:t>
            </w:r>
            <w:r w:rsidRPr="000D2270">
              <w:rPr>
                <w:rFonts w:ascii="Times New Roman" w:hAnsi="Times New Roman" w:cs="Times New Roman"/>
                <w:b w:val="0"/>
                <w:color w:val="auto"/>
                <w:sz w:val="28"/>
                <w:szCs w:val="28"/>
              </w:rPr>
              <w:t xml:space="preserve"> </w:t>
            </w:r>
            <w:r w:rsidR="000D2270" w:rsidRPr="000D2270">
              <w:rPr>
                <w:rFonts w:ascii="Times New Roman" w:hAnsi="Times New Roman" w:cs="Times New Roman"/>
                <w:b w:val="0"/>
                <w:color w:val="auto"/>
                <w:sz w:val="28"/>
                <w:szCs w:val="28"/>
              </w:rPr>
              <w:t>Математичний алгоритм оцінки якості зображення</w:t>
            </w:r>
            <w:r w:rsidR="000D2270" w:rsidRPr="000D2270">
              <w:rPr>
                <w:rFonts w:ascii="Times New Roman" w:hAnsi="Times New Roman" w:cs="Times New Roman"/>
                <w:b w:val="0"/>
                <w:color w:val="auto"/>
                <w:sz w:val="28"/>
                <w:szCs w:val="28"/>
                <w:lang w:val="ru-RU"/>
              </w:rPr>
              <w:t xml:space="preserve"> ……………...</w:t>
            </w:r>
          </w:p>
        </w:tc>
        <w:tc>
          <w:tcPr>
            <w:tcW w:w="851" w:type="dxa"/>
          </w:tcPr>
          <w:p w14:paraId="7B8126FC" w14:textId="7B5D829F" w:rsidR="00D75F48" w:rsidRPr="000D2270" w:rsidRDefault="000D2270" w:rsidP="00EF4EC6">
            <w:pPr>
              <w:pStyle w:val="13"/>
              <w:keepNext w:val="0"/>
              <w:pageBreakBefore w:val="0"/>
              <w:tabs>
                <w:tab w:val="left" w:pos="993"/>
              </w:tabs>
              <w:spacing w:before="0" w:after="0" w:line="360" w:lineRule="auto"/>
              <w:rPr>
                <w:b w:val="0"/>
                <w:sz w:val="28"/>
                <w:szCs w:val="28"/>
                <w:lang w:val="en-US"/>
              </w:rPr>
            </w:pPr>
            <w:r>
              <w:rPr>
                <w:b w:val="0"/>
                <w:sz w:val="28"/>
                <w:szCs w:val="28"/>
                <w:lang w:val="en-US"/>
              </w:rPr>
              <w:t>52</w:t>
            </w:r>
          </w:p>
        </w:tc>
      </w:tr>
      <w:tr w:rsidR="00D75F48" w:rsidRPr="00DB1114" w14:paraId="0EF167BA" w14:textId="77777777" w:rsidTr="00465DFA">
        <w:tc>
          <w:tcPr>
            <w:tcW w:w="8472" w:type="dxa"/>
          </w:tcPr>
          <w:p w14:paraId="2DA5CB17" w14:textId="759965B1" w:rsidR="00D75F48" w:rsidRPr="00DB1114" w:rsidRDefault="00D75F48" w:rsidP="004E35E6">
            <w:pPr>
              <w:pStyle w:val="1"/>
              <w:keepNext w:val="0"/>
              <w:keepLines w:val="0"/>
              <w:tabs>
                <w:tab w:val="left" w:pos="426"/>
              </w:tabs>
              <w:spacing w:before="0" w:line="360" w:lineRule="auto"/>
              <w:ind w:firstLine="0"/>
              <w:jc w:val="both"/>
              <w:outlineLvl w:val="0"/>
              <w:rPr>
                <w:rFonts w:ascii="Times New Roman" w:hAnsi="Times New Roman" w:cs="Times New Roman"/>
                <w:sz w:val="28"/>
                <w:szCs w:val="28"/>
              </w:rPr>
            </w:pPr>
            <w:r w:rsidRPr="00DB1114">
              <w:rPr>
                <w:rFonts w:ascii="Times New Roman" w:eastAsia="Times New Roman" w:hAnsi="Times New Roman" w:cs="Times New Roman"/>
                <w:sz w:val="28"/>
                <w:szCs w:val="28"/>
              </w:rPr>
              <w:t xml:space="preserve">Розділ 3 </w:t>
            </w:r>
            <w:r w:rsidR="00C060FE" w:rsidRPr="00DB1114">
              <w:rPr>
                <w:rFonts w:ascii="Times New Roman" w:eastAsia="Times New Roman" w:hAnsi="Times New Roman" w:cs="Times New Roman"/>
                <w:sz w:val="28"/>
                <w:szCs w:val="28"/>
              </w:rPr>
              <w:t>АРХІТЕКТУРА ТА АНАЛІЗ РЕЗУЛЬТАТІВ РОБОТИ</w:t>
            </w:r>
            <w:r w:rsidR="00C060FE" w:rsidRPr="00DB1114">
              <w:rPr>
                <w:rFonts w:ascii="Times New Roman" w:eastAsia="Times New Roman" w:hAnsi="Times New Roman" w:cs="Times New Roman"/>
                <w:color w:val="auto"/>
                <w:sz w:val="28"/>
                <w:szCs w:val="28"/>
              </w:rPr>
              <w:t xml:space="preserve"> </w:t>
            </w:r>
            <w:r w:rsidR="00C060FE" w:rsidRPr="00DB1114">
              <w:rPr>
                <w:rFonts w:ascii="Times New Roman" w:eastAsia="Times New Roman" w:hAnsi="Times New Roman" w:cs="Times New Roman"/>
                <w:sz w:val="28"/>
                <w:szCs w:val="28"/>
              </w:rPr>
              <w:t xml:space="preserve">ПОБУДОВИ </w:t>
            </w:r>
            <w:r w:rsidR="00C060FE" w:rsidRPr="00DB1114">
              <w:rPr>
                <w:rFonts w:ascii="Times New Roman" w:hAnsi="Times New Roman" w:cs="Times New Roman"/>
                <w:sz w:val="28"/>
                <w:szCs w:val="28"/>
              </w:rPr>
              <w:t xml:space="preserve">ІНТЕЛЕКТУАЛЬНА СИСТЕМА ПІДТРИМКИ ПРИЙНЯТТЯ РІШЕНЬ </w:t>
            </w:r>
            <w:r w:rsidR="004E35E6">
              <w:rPr>
                <w:rFonts w:ascii="Times New Roman" w:hAnsi="Times New Roman" w:cs="Times New Roman"/>
                <w:sz w:val="28"/>
                <w:szCs w:val="28"/>
              </w:rPr>
              <w:t>……………………………………………….</w:t>
            </w:r>
          </w:p>
        </w:tc>
        <w:tc>
          <w:tcPr>
            <w:tcW w:w="851" w:type="dxa"/>
          </w:tcPr>
          <w:p w14:paraId="18DF3D5A" w14:textId="77777777" w:rsidR="00D75F48" w:rsidRDefault="00D75F48" w:rsidP="004E35E6">
            <w:pPr>
              <w:pStyle w:val="13"/>
              <w:keepNext w:val="0"/>
              <w:pageBreakBefore w:val="0"/>
              <w:tabs>
                <w:tab w:val="left" w:pos="993"/>
              </w:tabs>
              <w:spacing w:before="0" w:after="0" w:line="360" w:lineRule="auto"/>
              <w:rPr>
                <w:b w:val="0"/>
                <w:sz w:val="28"/>
                <w:szCs w:val="28"/>
                <w:lang w:val="uk-UA"/>
              </w:rPr>
            </w:pPr>
          </w:p>
          <w:p w14:paraId="47415786" w14:textId="77777777" w:rsidR="004E35E6" w:rsidRDefault="004E35E6" w:rsidP="004E35E6">
            <w:pPr>
              <w:pStyle w:val="13"/>
              <w:keepNext w:val="0"/>
              <w:pageBreakBefore w:val="0"/>
              <w:tabs>
                <w:tab w:val="left" w:pos="993"/>
              </w:tabs>
              <w:spacing w:before="0" w:after="0" w:line="360" w:lineRule="auto"/>
              <w:rPr>
                <w:b w:val="0"/>
                <w:sz w:val="28"/>
                <w:szCs w:val="28"/>
                <w:lang w:val="uk-UA"/>
              </w:rPr>
            </w:pPr>
          </w:p>
          <w:p w14:paraId="4C6D0F51" w14:textId="70BFF2D3" w:rsidR="004E35E6" w:rsidRPr="00DB1114" w:rsidRDefault="004E35E6" w:rsidP="004E35E6">
            <w:pPr>
              <w:pStyle w:val="13"/>
              <w:keepNext w:val="0"/>
              <w:pageBreakBefore w:val="0"/>
              <w:tabs>
                <w:tab w:val="left" w:pos="993"/>
              </w:tabs>
              <w:spacing w:before="0" w:after="0" w:line="360" w:lineRule="auto"/>
              <w:rPr>
                <w:b w:val="0"/>
                <w:sz w:val="28"/>
                <w:szCs w:val="28"/>
                <w:lang w:val="uk-UA"/>
              </w:rPr>
            </w:pPr>
            <w:r>
              <w:rPr>
                <w:b w:val="0"/>
                <w:sz w:val="28"/>
                <w:szCs w:val="28"/>
                <w:lang w:val="uk-UA"/>
              </w:rPr>
              <w:t>62</w:t>
            </w:r>
          </w:p>
        </w:tc>
      </w:tr>
      <w:tr w:rsidR="00D75F48" w:rsidRPr="00DB1114" w14:paraId="00A9D5D1" w14:textId="77777777" w:rsidTr="00465DFA">
        <w:tc>
          <w:tcPr>
            <w:tcW w:w="8472" w:type="dxa"/>
          </w:tcPr>
          <w:p w14:paraId="5E25011E" w14:textId="0626CAAD" w:rsidR="00D75F48" w:rsidRPr="00DB1114" w:rsidRDefault="00D75F48" w:rsidP="00CE144B">
            <w:pPr>
              <w:pStyle w:val="2"/>
              <w:keepNext w:val="0"/>
              <w:keepLines w:val="0"/>
              <w:tabs>
                <w:tab w:val="left" w:pos="284"/>
                <w:tab w:val="left" w:pos="426"/>
              </w:tabs>
              <w:spacing w:before="0" w:line="360" w:lineRule="auto"/>
              <w:ind w:firstLine="0"/>
              <w:jc w:val="both"/>
              <w:outlineLvl w:val="1"/>
              <w:rPr>
                <w:rFonts w:ascii="Times New Roman" w:hAnsi="Times New Roman" w:cs="Times New Roman"/>
                <w:b w:val="0"/>
                <w:sz w:val="28"/>
                <w:szCs w:val="28"/>
              </w:rPr>
            </w:pPr>
            <w:r w:rsidRPr="00DB1114">
              <w:rPr>
                <w:rFonts w:ascii="Times New Roman" w:hAnsi="Times New Roman" w:cs="Times New Roman"/>
                <w:b w:val="0"/>
                <w:color w:val="auto"/>
                <w:sz w:val="28"/>
                <w:szCs w:val="28"/>
              </w:rPr>
              <w:t>3.1 Обґрунтування вибору платформи та мови реалізації програмного продукту</w:t>
            </w:r>
            <w:r w:rsidR="00CE144B">
              <w:rPr>
                <w:rFonts w:ascii="Times New Roman" w:hAnsi="Times New Roman" w:cs="Times New Roman"/>
                <w:b w:val="0"/>
                <w:color w:val="auto"/>
                <w:sz w:val="28"/>
                <w:szCs w:val="28"/>
              </w:rPr>
              <w:t xml:space="preserve"> ……………………………………………….</w:t>
            </w:r>
          </w:p>
        </w:tc>
        <w:tc>
          <w:tcPr>
            <w:tcW w:w="851" w:type="dxa"/>
          </w:tcPr>
          <w:p w14:paraId="0B7835B6" w14:textId="77777777" w:rsidR="00D75F48" w:rsidRDefault="00D75F48" w:rsidP="004E35E6">
            <w:pPr>
              <w:pStyle w:val="13"/>
              <w:keepNext w:val="0"/>
              <w:pageBreakBefore w:val="0"/>
              <w:tabs>
                <w:tab w:val="left" w:pos="993"/>
              </w:tabs>
              <w:spacing w:before="0" w:after="0" w:line="360" w:lineRule="auto"/>
              <w:rPr>
                <w:b w:val="0"/>
                <w:sz w:val="28"/>
                <w:szCs w:val="28"/>
                <w:lang w:val="uk-UA"/>
              </w:rPr>
            </w:pPr>
          </w:p>
          <w:p w14:paraId="4CA8BEBA" w14:textId="1DB1398C" w:rsidR="004E35E6" w:rsidRPr="00DB1114" w:rsidRDefault="004E35E6" w:rsidP="004E35E6">
            <w:pPr>
              <w:pStyle w:val="13"/>
              <w:keepNext w:val="0"/>
              <w:pageBreakBefore w:val="0"/>
              <w:tabs>
                <w:tab w:val="left" w:pos="993"/>
              </w:tabs>
              <w:spacing w:before="0" w:after="0" w:line="360" w:lineRule="auto"/>
              <w:rPr>
                <w:b w:val="0"/>
                <w:sz w:val="28"/>
                <w:szCs w:val="28"/>
                <w:lang w:val="uk-UA"/>
              </w:rPr>
            </w:pPr>
            <w:r>
              <w:rPr>
                <w:b w:val="0"/>
                <w:sz w:val="28"/>
                <w:szCs w:val="28"/>
                <w:lang w:val="uk-UA"/>
              </w:rPr>
              <w:t>62</w:t>
            </w:r>
          </w:p>
        </w:tc>
      </w:tr>
      <w:tr w:rsidR="00D75F48" w:rsidRPr="00DB1114" w14:paraId="00B4B8C9" w14:textId="77777777" w:rsidTr="00465DFA">
        <w:tc>
          <w:tcPr>
            <w:tcW w:w="8472" w:type="dxa"/>
          </w:tcPr>
          <w:p w14:paraId="0E7C6A27" w14:textId="5575D6B3" w:rsidR="00D75F48" w:rsidRPr="00DB1114" w:rsidRDefault="00D75F48" w:rsidP="004E35E6">
            <w:pPr>
              <w:tabs>
                <w:tab w:val="left" w:pos="284"/>
                <w:tab w:val="left" w:pos="426"/>
              </w:tabs>
              <w:spacing w:line="360" w:lineRule="auto"/>
              <w:ind w:firstLine="0"/>
              <w:rPr>
                <w:rFonts w:eastAsia="Trebuchet MS"/>
                <w:szCs w:val="28"/>
              </w:rPr>
            </w:pPr>
            <w:r w:rsidRPr="00DB1114">
              <w:rPr>
                <w:rFonts w:eastAsia="Trebuchet MS"/>
                <w:szCs w:val="28"/>
              </w:rPr>
              <w:t xml:space="preserve">3.2 </w:t>
            </w:r>
            <w:r w:rsidRPr="00DB1114">
              <w:rPr>
                <w:rFonts w:eastAsia="Trebuchet MS"/>
                <w:color w:val="auto"/>
                <w:szCs w:val="28"/>
              </w:rPr>
              <w:t>Аналіз архітектури системи</w:t>
            </w:r>
            <w:r w:rsidRPr="00DB1114">
              <w:rPr>
                <w:rFonts w:eastAsia="Trebuchet MS"/>
                <w:szCs w:val="28"/>
              </w:rPr>
              <w:t xml:space="preserve"> </w:t>
            </w:r>
            <w:r w:rsidR="00CE144B">
              <w:rPr>
                <w:rFonts w:eastAsia="Trebuchet MS"/>
                <w:szCs w:val="28"/>
              </w:rPr>
              <w:t>………………………………………..</w:t>
            </w:r>
          </w:p>
        </w:tc>
        <w:tc>
          <w:tcPr>
            <w:tcW w:w="851" w:type="dxa"/>
          </w:tcPr>
          <w:p w14:paraId="560108A0" w14:textId="69E77D5D" w:rsidR="00D75F48" w:rsidRPr="00DB1114" w:rsidRDefault="00CE144B" w:rsidP="004E35E6">
            <w:pPr>
              <w:pStyle w:val="13"/>
              <w:keepNext w:val="0"/>
              <w:pageBreakBefore w:val="0"/>
              <w:tabs>
                <w:tab w:val="left" w:pos="993"/>
              </w:tabs>
              <w:spacing w:before="0" w:after="0" w:line="360" w:lineRule="auto"/>
              <w:rPr>
                <w:b w:val="0"/>
                <w:sz w:val="28"/>
                <w:szCs w:val="28"/>
                <w:lang w:val="uk-UA"/>
              </w:rPr>
            </w:pPr>
            <w:r>
              <w:rPr>
                <w:b w:val="0"/>
                <w:sz w:val="28"/>
                <w:szCs w:val="28"/>
                <w:lang w:val="uk-UA"/>
              </w:rPr>
              <w:t>69</w:t>
            </w:r>
          </w:p>
        </w:tc>
      </w:tr>
      <w:tr w:rsidR="00D75F48" w:rsidRPr="00DB1114" w14:paraId="781ACF40" w14:textId="77777777" w:rsidTr="00465DFA">
        <w:tc>
          <w:tcPr>
            <w:tcW w:w="8472" w:type="dxa"/>
          </w:tcPr>
          <w:p w14:paraId="302199F0" w14:textId="402F1939" w:rsidR="00D75F48" w:rsidRPr="00DB1114" w:rsidRDefault="00D75F48" w:rsidP="004E35E6">
            <w:pPr>
              <w:tabs>
                <w:tab w:val="left" w:pos="284"/>
                <w:tab w:val="left" w:pos="426"/>
              </w:tabs>
              <w:spacing w:line="360" w:lineRule="auto"/>
              <w:ind w:firstLine="0"/>
              <w:rPr>
                <w:rFonts w:eastAsia="Trebuchet MS"/>
                <w:szCs w:val="28"/>
              </w:rPr>
            </w:pPr>
            <w:r w:rsidRPr="00DB1114">
              <w:rPr>
                <w:rFonts w:eastAsia="Trebuchet MS"/>
                <w:color w:val="auto"/>
                <w:szCs w:val="28"/>
              </w:rPr>
              <w:t>3.3. Інтерфейс програмного продукту</w:t>
            </w:r>
            <w:r w:rsidR="00CE144B">
              <w:rPr>
                <w:rFonts w:eastAsia="Trebuchet MS"/>
                <w:color w:val="auto"/>
                <w:szCs w:val="28"/>
              </w:rPr>
              <w:t xml:space="preserve"> …………………………………</w:t>
            </w:r>
          </w:p>
        </w:tc>
        <w:tc>
          <w:tcPr>
            <w:tcW w:w="851" w:type="dxa"/>
          </w:tcPr>
          <w:p w14:paraId="141B5865" w14:textId="2493890A" w:rsidR="00D75F48" w:rsidRPr="00DB1114" w:rsidRDefault="00CE144B" w:rsidP="004E35E6">
            <w:pPr>
              <w:pStyle w:val="13"/>
              <w:keepNext w:val="0"/>
              <w:pageBreakBefore w:val="0"/>
              <w:tabs>
                <w:tab w:val="left" w:pos="993"/>
              </w:tabs>
              <w:spacing w:before="0" w:after="0" w:line="360" w:lineRule="auto"/>
              <w:rPr>
                <w:b w:val="0"/>
                <w:sz w:val="28"/>
                <w:szCs w:val="28"/>
                <w:lang w:val="uk-UA"/>
              </w:rPr>
            </w:pPr>
            <w:r>
              <w:rPr>
                <w:b w:val="0"/>
                <w:sz w:val="28"/>
                <w:szCs w:val="28"/>
                <w:lang w:val="uk-UA"/>
              </w:rPr>
              <w:t>73</w:t>
            </w:r>
          </w:p>
        </w:tc>
      </w:tr>
      <w:tr w:rsidR="00D75F48" w:rsidRPr="00DB1114" w14:paraId="010CB531" w14:textId="77777777" w:rsidTr="00465DFA">
        <w:tc>
          <w:tcPr>
            <w:tcW w:w="8472" w:type="dxa"/>
          </w:tcPr>
          <w:p w14:paraId="378DC76B" w14:textId="3F44DD95" w:rsidR="00D75F48" w:rsidRPr="00DB1114" w:rsidRDefault="00D75F48" w:rsidP="00CE144B">
            <w:pPr>
              <w:pStyle w:val="1"/>
              <w:keepNext w:val="0"/>
              <w:keepLines w:val="0"/>
              <w:tabs>
                <w:tab w:val="left" w:pos="284"/>
                <w:tab w:val="left" w:pos="426"/>
              </w:tabs>
              <w:spacing w:before="0" w:line="360" w:lineRule="auto"/>
              <w:ind w:firstLine="0"/>
              <w:jc w:val="both"/>
              <w:outlineLvl w:val="0"/>
              <w:rPr>
                <w:rFonts w:ascii="Times New Roman" w:hAnsi="Times New Roman" w:cs="Times New Roman"/>
                <w:sz w:val="28"/>
                <w:szCs w:val="28"/>
              </w:rPr>
            </w:pPr>
            <w:r w:rsidRPr="00DB1114">
              <w:rPr>
                <w:rFonts w:ascii="Times New Roman" w:hAnsi="Times New Roman" w:cs="Times New Roman"/>
                <w:color w:val="auto"/>
                <w:sz w:val="28"/>
                <w:szCs w:val="28"/>
              </w:rPr>
              <w:t>РОЗДІЛ 4 ФУНКЦІОНАЛЬНО-ВАРТІСНИЙ АНАЛІЗ ПРОГРАМНОГО ПРОДУКТУ</w:t>
            </w:r>
            <w:r w:rsidR="00CE144B">
              <w:rPr>
                <w:rFonts w:ascii="Times New Roman" w:hAnsi="Times New Roman" w:cs="Times New Roman"/>
                <w:color w:val="auto"/>
                <w:sz w:val="28"/>
                <w:szCs w:val="28"/>
              </w:rPr>
              <w:t xml:space="preserve"> ……………………………………….</w:t>
            </w:r>
          </w:p>
        </w:tc>
        <w:tc>
          <w:tcPr>
            <w:tcW w:w="851" w:type="dxa"/>
          </w:tcPr>
          <w:p w14:paraId="55282B29" w14:textId="77777777" w:rsidR="00D75F48" w:rsidRPr="00DB1114" w:rsidRDefault="00D75F48" w:rsidP="004E35E6">
            <w:pPr>
              <w:pStyle w:val="13"/>
              <w:keepNext w:val="0"/>
              <w:pageBreakBefore w:val="0"/>
              <w:tabs>
                <w:tab w:val="left" w:pos="993"/>
              </w:tabs>
              <w:spacing w:before="0" w:after="0" w:line="360" w:lineRule="auto"/>
              <w:rPr>
                <w:b w:val="0"/>
                <w:sz w:val="28"/>
                <w:szCs w:val="28"/>
                <w:lang w:val="uk-UA"/>
              </w:rPr>
            </w:pPr>
          </w:p>
        </w:tc>
      </w:tr>
      <w:tr w:rsidR="00D75F48" w:rsidRPr="00DB1114" w14:paraId="10E94B35" w14:textId="77777777" w:rsidTr="00465DFA">
        <w:tc>
          <w:tcPr>
            <w:tcW w:w="8472" w:type="dxa"/>
          </w:tcPr>
          <w:p w14:paraId="5F8FBE7D" w14:textId="77777777" w:rsidR="00D75F48" w:rsidRPr="00DB1114" w:rsidRDefault="00D75F48" w:rsidP="004E35E6">
            <w:pPr>
              <w:pStyle w:val="2"/>
              <w:keepNext w:val="0"/>
              <w:keepLines w:val="0"/>
              <w:numPr>
                <w:ilvl w:val="1"/>
                <w:numId w:val="19"/>
              </w:numPr>
              <w:tabs>
                <w:tab w:val="left" w:pos="284"/>
                <w:tab w:val="left" w:pos="426"/>
                <w:tab w:val="num" w:pos="709"/>
                <w:tab w:val="num" w:pos="851"/>
              </w:tabs>
              <w:spacing w:before="0" w:line="360" w:lineRule="auto"/>
              <w:ind w:left="0" w:firstLine="0"/>
              <w:outlineLvl w:val="1"/>
              <w:rPr>
                <w:rFonts w:ascii="Times New Roman" w:hAnsi="Times New Roman" w:cs="Times New Roman"/>
                <w:b w:val="0"/>
                <w:sz w:val="28"/>
                <w:szCs w:val="28"/>
              </w:rPr>
            </w:pPr>
            <w:r w:rsidRPr="00DB1114">
              <w:rPr>
                <w:rFonts w:ascii="Times New Roman" w:hAnsi="Times New Roman" w:cs="Times New Roman"/>
                <w:b w:val="0"/>
                <w:color w:val="auto"/>
                <w:sz w:val="28"/>
                <w:szCs w:val="28"/>
              </w:rPr>
              <w:t>Постановка задачі техніко-економ</w:t>
            </w:r>
            <w:bookmarkStart w:id="1" w:name="_GoBack"/>
            <w:bookmarkEnd w:id="1"/>
            <w:r w:rsidRPr="00DB1114">
              <w:rPr>
                <w:rFonts w:ascii="Times New Roman" w:hAnsi="Times New Roman" w:cs="Times New Roman"/>
                <w:b w:val="0"/>
                <w:color w:val="auto"/>
                <w:sz w:val="28"/>
                <w:szCs w:val="28"/>
              </w:rPr>
              <w:t>ічного аналізу</w:t>
            </w:r>
          </w:p>
        </w:tc>
        <w:tc>
          <w:tcPr>
            <w:tcW w:w="851" w:type="dxa"/>
          </w:tcPr>
          <w:p w14:paraId="288BA944" w14:textId="77777777" w:rsidR="00D75F48" w:rsidRPr="00DB1114" w:rsidRDefault="00D75F48" w:rsidP="004E35E6">
            <w:pPr>
              <w:pStyle w:val="13"/>
              <w:keepNext w:val="0"/>
              <w:pageBreakBefore w:val="0"/>
              <w:tabs>
                <w:tab w:val="left" w:pos="993"/>
              </w:tabs>
              <w:spacing w:before="0" w:after="0" w:line="360" w:lineRule="auto"/>
              <w:rPr>
                <w:b w:val="0"/>
                <w:sz w:val="28"/>
                <w:szCs w:val="28"/>
                <w:lang w:val="uk-UA"/>
              </w:rPr>
            </w:pPr>
          </w:p>
        </w:tc>
      </w:tr>
      <w:tr w:rsidR="00D75F48" w:rsidRPr="00DB1114" w14:paraId="3DDE0EF9" w14:textId="77777777" w:rsidTr="00465DFA">
        <w:tc>
          <w:tcPr>
            <w:tcW w:w="8472" w:type="dxa"/>
          </w:tcPr>
          <w:p w14:paraId="60F6D7E4" w14:textId="77777777" w:rsidR="00D75F48" w:rsidRPr="00DB1114" w:rsidRDefault="00D75F48" w:rsidP="004E35E6">
            <w:pPr>
              <w:pStyle w:val="2"/>
              <w:keepNext w:val="0"/>
              <w:keepLines w:val="0"/>
              <w:numPr>
                <w:ilvl w:val="1"/>
                <w:numId w:val="19"/>
              </w:numPr>
              <w:tabs>
                <w:tab w:val="left" w:pos="284"/>
                <w:tab w:val="left" w:pos="426"/>
                <w:tab w:val="num" w:pos="851"/>
                <w:tab w:val="num" w:pos="1144"/>
              </w:tabs>
              <w:spacing w:before="0" w:line="360" w:lineRule="auto"/>
              <w:ind w:left="0" w:firstLine="0"/>
              <w:outlineLvl w:val="1"/>
              <w:rPr>
                <w:rFonts w:ascii="Times New Roman" w:hAnsi="Times New Roman" w:cs="Times New Roman"/>
                <w:b w:val="0"/>
                <w:sz w:val="28"/>
                <w:szCs w:val="28"/>
              </w:rPr>
            </w:pPr>
            <w:r w:rsidRPr="00DB1114">
              <w:rPr>
                <w:rFonts w:ascii="Times New Roman" w:hAnsi="Times New Roman" w:cs="Times New Roman"/>
                <w:b w:val="0"/>
                <w:color w:val="auto"/>
                <w:sz w:val="28"/>
                <w:szCs w:val="28"/>
              </w:rPr>
              <w:t>Обґрунтування системи параметрів програмного продукту</w:t>
            </w:r>
          </w:p>
        </w:tc>
        <w:tc>
          <w:tcPr>
            <w:tcW w:w="851" w:type="dxa"/>
          </w:tcPr>
          <w:p w14:paraId="78C52309" w14:textId="77777777" w:rsidR="00D75F48" w:rsidRPr="00DB1114" w:rsidRDefault="00D75F48" w:rsidP="004E35E6">
            <w:pPr>
              <w:pStyle w:val="13"/>
              <w:keepNext w:val="0"/>
              <w:pageBreakBefore w:val="0"/>
              <w:tabs>
                <w:tab w:val="left" w:pos="993"/>
              </w:tabs>
              <w:spacing w:before="0" w:after="0" w:line="360" w:lineRule="auto"/>
              <w:rPr>
                <w:b w:val="0"/>
                <w:sz w:val="28"/>
                <w:szCs w:val="28"/>
                <w:lang w:val="uk-UA"/>
              </w:rPr>
            </w:pPr>
          </w:p>
        </w:tc>
      </w:tr>
      <w:tr w:rsidR="00D75F48" w:rsidRPr="00DB1114" w14:paraId="746D3BCC" w14:textId="77777777" w:rsidTr="00465DFA">
        <w:tc>
          <w:tcPr>
            <w:tcW w:w="8472" w:type="dxa"/>
          </w:tcPr>
          <w:p w14:paraId="0AF1464B" w14:textId="77777777" w:rsidR="00D75F48" w:rsidRPr="00DB1114" w:rsidRDefault="00D75F48" w:rsidP="004E35E6">
            <w:pPr>
              <w:pStyle w:val="2"/>
              <w:keepNext w:val="0"/>
              <w:keepLines w:val="0"/>
              <w:numPr>
                <w:ilvl w:val="1"/>
                <w:numId w:val="19"/>
              </w:numPr>
              <w:tabs>
                <w:tab w:val="left" w:pos="284"/>
                <w:tab w:val="left" w:pos="426"/>
                <w:tab w:val="num" w:pos="851"/>
                <w:tab w:val="num" w:pos="1144"/>
              </w:tabs>
              <w:spacing w:before="0" w:line="360" w:lineRule="auto"/>
              <w:ind w:left="0" w:firstLine="0"/>
              <w:outlineLvl w:val="1"/>
              <w:rPr>
                <w:rFonts w:ascii="Times New Roman" w:hAnsi="Times New Roman" w:cs="Times New Roman"/>
                <w:b w:val="0"/>
                <w:sz w:val="28"/>
                <w:szCs w:val="28"/>
              </w:rPr>
            </w:pPr>
            <w:r w:rsidRPr="00DB1114">
              <w:rPr>
                <w:rFonts w:ascii="Times New Roman" w:hAnsi="Times New Roman" w:cs="Times New Roman"/>
                <w:b w:val="0"/>
                <w:color w:val="auto"/>
                <w:sz w:val="28"/>
                <w:szCs w:val="28"/>
              </w:rPr>
              <w:t>Аналіз рівня якості варіантів реалізації функцій</w:t>
            </w:r>
          </w:p>
        </w:tc>
        <w:tc>
          <w:tcPr>
            <w:tcW w:w="851" w:type="dxa"/>
          </w:tcPr>
          <w:p w14:paraId="65226AEF" w14:textId="77777777" w:rsidR="00D75F48" w:rsidRPr="00DB1114" w:rsidRDefault="00D75F48" w:rsidP="004E35E6">
            <w:pPr>
              <w:pStyle w:val="13"/>
              <w:keepNext w:val="0"/>
              <w:pageBreakBefore w:val="0"/>
              <w:tabs>
                <w:tab w:val="left" w:pos="993"/>
              </w:tabs>
              <w:spacing w:before="0" w:after="0" w:line="360" w:lineRule="auto"/>
              <w:rPr>
                <w:b w:val="0"/>
                <w:sz w:val="28"/>
                <w:szCs w:val="28"/>
                <w:lang w:val="uk-UA"/>
              </w:rPr>
            </w:pPr>
          </w:p>
        </w:tc>
      </w:tr>
      <w:tr w:rsidR="00D75F48" w:rsidRPr="00DB1114" w14:paraId="498933E1" w14:textId="77777777" w:rsidTr="00465DFA">
        <w:tc>
          <w:tcPr>
            <w:tcW w:w="8472" w:type="dxa"/>
          </w:tcPr>
          <w:p w14:paraId="1D9BED4F" w14:textId="77777777" w:rsidR="00D75F48" w:rsidRPr="00DB1114" w:rsidRDefault="00D75F48" w:rsidP="004E35E6">
            <w:pPr>
              <w:pStyle w:val="2"/>
              <w:keepNext w:val="0"/>
              <w:keepLines w:val="0"/>
              <w:numPr>
                <w:ilvl w:val="1"/>
                <w:numId w:val="19"/>
              </w:numPr>
              <w:tabs>
                <w:tab w:val="left" w:pos="284"/>
                <w:tab w:val="left" w:pos="426"/>
                <w:tab w:val="num" w:pos="851"/>
                <w:tab w:val="num" w:pos="1144"/>
              </w:tabs>
              <w:spacing w:before="0" w:line="360" w:lineRule="auto"/>
              <w:ind w:left="0" w:firstLine="0"/>
              <w:outlineLvl w:val="1"/>
              <w:rPr>
                <w:rFonts w:ascii="Times New Roman" w:hAnsi="Times New Roman" w:cs="Times New Roman"/>
                <w:b w:val="0"/>
                <w:sz w:val="28"/>
                <w:szCs w:val="28"/>
              </w:rPr>
            </w:pPr>
            <w:r w:rsidRPr="00DB1114">
              <w:rPr>
                <w:rFonts w:ascii="Times New Roman" w:hAnsi="Times New Roman" w:cs="Times New Roman"/>
                <w:b w:val="0"/>
                <w:color w:val="auto"/>
                <w:sz w:val="28"/>
                <w:szCs w:val="28"/>
              </w:rPr>
              <w:t>Економічний аналіз варіантів розробки ПП</w:t>
            </w:r>
          </w:p>
        </w:tc>
        <w:tc>
          <w:tcPr>
            <w:tcW w:w="851" w:type="dxa"/>
          </w:tcPr>
          <w:p w14:paraId="01EBAE45" w14:textId="77777777" w:rsidR="00D75F48" w:rsidRPr="00DB1114" w:rsidRDefault="00D75F48" w:rsidP="004E35E6">
            <w:pPr>
              <w:pStyle w:val="13"/>
              <w:keepNext w:val="0"/>
              <w:pageBreakBefore w:val="0"/>
              <w:tabs>
                <w:tab w:val="left" w:pos="993"/>
              </w:tabs>
              <w:spacing w:before="0" w:after="0" w:line="360" w:lineRule="auto"/>
              <w:rPr>
                <w:b w:val="0"/>
                <w:sz w:val="28"/>
                <w:szCs w:val="28"/>
                <w:lang w:val="uk-UA"/>
              </w:rPr>
            </w:pPr>
          </w:p>
        </w:tc>
      </w:tr>
      <w:tr w:rsidR="00D75F48" w:rsidRPr="00DB1114" w14:paraId="0CEA9C59" w14:textId="77777777" w:rsidTr="00465DFA">
        <w:tc>
          <w:tcPr>
            <w:tcW w:w="8472" w:type="dxa"/>
          </w:tcPr>
          <w:p w14:paraId="2F981C07" w14:textId="77777777" w:rsidR="00D75F48" w:rsidRPr="00DB1114" w:rsidRDefault="00D75F48" w:rsidP="004E35E6">
            <w:pPr>
              <w:pStyle w:val="2"/>
              <w:keepNext w:val="0"/>
              <w:keepLines w:val="0"/>
              <w:numPr>
                <w:ilvl w:val="1"/>
                <w:numId w:val="19"/>
              </w:numPr>
              <w:tabs>
                <w:tab w:val="left" w:pos="284"/>
                <w:tab w:val="left" w:pos="426"/>
                <w:tab w:val="num" w:pos="851"/>
                <w:tab w:val="num" w:pos="1144"/>
              </w:tabs>
              <w:spacing w:before="0" w:line="360" w:lineRule="auto"/>
              <w:ind w:left="0" w:firstLine="0"/>
              <w:outlineLvl w:val="1"/>
              <w:rPr>
                <w:rFonts w:ascii="Times New Roman" w:hAnsi="Times New Roman" w:cs="Times New Roman"/>
                <w:b w:val="0"/>
                <w:sz w:val="28"/>
                <w:szCs w:val="28"/>
              </w:rPr>
            </w:pPr>
            <w:r w:rsidRPr="00DB1114">
              <w:rPr>
                <w:rFonts w:ascii="Times New Roman" w:eastAsia="Calibri" w:hAnsi="Times New Roman" w:cs="Times New Roman"/>
                <w:b w:val="0"/>
                <w:color w:val="auto"/>
                <w:sz w:val="28"/>
                <w:szCs w:val="28"/>
              </w:rPr>
              <w:t>Вибір кращого варіанта ПП техніко-економічного рівня</w:t>
            </w:r>
          </w:p>
        </w:tc>
        <w:tc>
          <w:tcPr>
            <w:tcW w:w="851" w:type="dxa"/>
          </w:tcPr>
          <w:p w14:paraId="7978087D" w14:textId="77777777" w:rsidR="00D75F48" w:rsidRPr="00DB1114" w:rsidRDefault="00D75F48" w:rsidP="004E35E6">
            <w:pPr>
              <w:pStyle w:val="13"/>
              <w:keepNext w:val="0"/>
              <w:pageBreakBefore w:val="0"/>
              <w:tabs>
                <w:tab w:val="left" w:pos="993"/>
              </w:tabs>
              <w:spacing w:before="0" w:after="0" w:line="360" w:lineRule="auto"/>
              <w:rPr>
                <w:b w:val="0"/>
                <w:sz w:val="28"/>
                <w:szCs w:val="28"/>
                <w:lang w:val="uk-UA"/>
              </w:rPr>
            </w:pPr>
          </w:p>
        </w:tc>
      </w:tr>
      <w:tr w:rsidR="00D75F48" w:rsidRPr="00DB1114" w14:paraId="399E85C8" w14:textId="77777777" w:rsidTr="00465DFA">
        <w:tc>
          <w:tcPr>
            <w:tcW w:w="8472" w:type="dxa"/>
          </w:tcPr>
          <w:p w14:paraId="1F7CBC67" w14:textId="77777777" w:rsidR="00D75F48" w:rsidRPr="00DB1114" w:rsidRDefault="00D75F48" w:rsidP="004E35E6">
            <w:pPr>
              <w:pStyle w:val="af0"/>
              <w:tabs>
                <w:tab w:val="left" w:pos="284"/>
              </w:tabs>
              <w:spacing w:line="360" w:lineRule="auto"/>
              <w:ind w:left="0" w:firstLine="0"/>
              <w:contextualSpacing w:val="0"/>
              <w:jc w:val="left"/>
              <w:rPr>
                <w:rFonts w:ascii="Times New Roman" w:eastAsia="Calibri" w:hAnsi="Times New Roman"/>
                <w:sz w:val="28"/>
                <w:szCs w:val="28"/>
                <w:lang w:val="uk-UA"/>
              </w:rPr>
            </w:pPr>
            <w:r w:rsidRPr="00DB1114">
              <w:rPr>
                <w:rFonts w:ascii="Times New Roman" w:eastAsia="Calibri" w:hAnsi="Times New Roman"/>
                <w:sz w:val="28"/>
                <w:szCs w:val="28"/>
                <w:lang w:val="uk-UA"/>
              </w:rPr>
              <w:t>РОЗДІЛ 5 ОХОРОНА ПРАЦІ</w:t>
            </w:r>
          </w:p>
        </w:tc>
        <w:tc>
          <w:tcPr>
            <w:tcW w:w="851" w:type="dxa"/>
          </w:tcPr>
          <w:p w14:paraId="0F548C7E" w14:textId="77777777" w:rsidR="00D75F48" w:rsidRPr="00DB1114" w:rsidRDefault="00D75F48" w:rsidP="004E35E6">
            <w:pPr>
              <w:pStyle w:val="13"/>
              <w:keepNext w:val="0"/>
              <w:pageBreakBefore w:val="0"/>
              <w:tabs>
                <w:tab w:val="left" w:pos="993"/>
              </w:tabs>
              <w:spacing w:before="0" w:after="0" w:line="360" w:lineRule="auto"/>
              <w:rPr>
                <w:b w:val="0"/>
                <w:sz w:val="28"/>
                <w:szCs w:val="28"/>
                <w:lang w:val="uk-UA"/>
              </w:rPr>
            </w:pPr>
          </w:p>
        </w:tc>
      </w:tr>
      <w:tr w:rsidR="00D75F48" w:rsidRPr="00DB1114" w14:paraId="1E2D4969" w14:textId="77777777" w:rsidTr="00465DFA">
        <w:tc>
          <w:tcPr>
            <w:tcW w:w="8472" w:type="dxa"/>
          </w:tcPr>
          <w:p w14:paraId="117F127D" w14:textId="77777777" w:rsidR="00D75F48" w:rsidRPr="00DB1114" w:rsidRDefault="00D75F48" w:rsidP="004E35E6">
            <w:pPr>
              <w:pStyle w:val="af0"/>
              <w:tabs>
                <w:tab w:val="left" w:pos="426"/>
              </w:tabs>
              <w:spacing w:line="360" w:lineRule="auto"/>
              <w:ind w:left="0" w:firstLine="0"/>
              <w:contextualSpacing w:val="0"/>
              <w:jc w:val="left"/>
              <w:rPr>
                <w:rFonts w:ascii="Times New Roman" w:eastAsia="Calibri" w:hAnsi="Times New Roman"/>
                <w:sz w:val="28"/>
                <w:szCs w:val="28"/>
                <w:lang w:val="uk-UA"/>
              </w:rPr>
            </w:pPr>
            <w:r w:rsidRPr="00DB1114">
              <w:rPr>
                <w:rFonts w:ascii="Times New Roman" w:eastAsia="Calibri" w:hAnsi="Times New Roman"/>
                <w:sz w:val="28"/>
                <w:szCs w:val="28"/>
                <w:lang w:val="uk-UA"/>
              </w:rPr>
              <w:t xml:space="preserve">5.1 </w:t>
            </w:r>
            <w:r w:rsidRPr="00DB1114">
              <w:rPr>
                <w:rFonts w:ascii="Times New Roman" w:eastAsia="Calibri" w:hAnsi="Times New Roman"/>
                <w:sz w:val="28"/>
                <w:szCs w:val="28"/>
                <w:lang w:val="uk-UA"/>
              </w:rPr>
              <w:tab/>
              <w:t>Аналіз умов праці</w:t>
            </w:r>
          </w:p>
        </w:tc>
        <w:tc>
          <w:tcPr>
            <w:tcW w:w="851" w:type="dxa"/>
          </w:tcPr>
          <w:p w14:paraId="52F50E2A" w14:textId="77777777" w:rsidR="00D75F48" w:rsidRPr="00DB1114" w:rsidRDefault="00D75F48" w:rsidP="004E35E6">
            <w:pPr>
              <w:pStyle w:val="13"/>
              <w:keepNext w:val="0"/>
              <w:pageBreakBefore w:val="0"/>
              <w:tabs>
                <w:tab w:val="left" w:pos="993"/>
              </w:tabs>
              <w:spacing w:before="0" w:after="0" w:line="360" w:lineRule="auto"/>
              <w:rPr>
                <w:b w:val="0"/>
                <w:sz w:val="28"/>
                <w:szCs w:val="28"/>
                <w:lang w:val="uk-UA"/>
              </w:rPr>
            </w:pPr>
          </w:p>
        </w:tc>
      </w:tr>
      <w:tr w:rsidR="00D75F48" w:rsidRPr="00DB1114" w14:paraId="1AC5C1D2" w14:textId="77777777" w:rsidTr="00465DFA">
        <w:tc>
          <w:tcPr>
            <w:tcW w:w="8472" w:type="dxa"/>
          </w:tcPr>
          <w:p w14:paraId="4A66070D" w14:textId="77777777" w:rsidR="00D75F48" w:rsidRPr="00DB1114" w:rsidRDefault="00D75F48" w:rsidP="004E35E6">
            <w:pPr>
              <w:pStyle w:val="af0"/>
              <w:numPr>
                <w:ilvl w:val="1"/>
                <w:numId w:val="20"/>
              </w:numPr>
              <w:tabs>
                <w:tab w:val="left" w:pos="426"/>
              </w:tabs>
              <w:spacing w:line="360" w:lineRule="auto"/>
              <w:ind w:left="0"/>
              <w:contextualSpacing w:val="0"/>
              <w:jc w:val="left"/>
              <w:rPr>
                <w:rFonts w:ascii="Times New Roman" w:eastAsia="Calibri" w:hAnsi="Times New Roman"/>
                <w:sz w:val="28"/>
                <w:szCs w:val="28"/>
                <w:lang w:val="uk-UA"/>
              </w:rPr>
            </w:pPr>
            <w:r w:rsidRPr="00DB1114">
              <w:rPr>
                <w:rFonts w:ascii="Times New Roman" w:eastAsia="Calibri" w:hAnsi="Times New Roman"/>
                <w:sz w:val="28"/>
                <w:szCs w:val="28"/>
                <w:lang w:val="uk-UA"/>
              </w:rPr>
              <w:t>Аналіз шкідливих та небезпечних чинників</w:t>
            </w:r>
          </w:p>
        </w:tc>
        <w:tc>
          <w:tcPr>
            <w:tcW w:w="851" w:type="dxa"/>
          </w:tcPr>
          <w:p w14:paraId="4729699F" w14:textId="77777777" w:rsidR="00D75F48" w:rsidRPr="00DB1114" w:rsidRDefault="00D75F48" w:rsidP="004E35E6">
            <w:pPr>
              <w:pStyle w:val="13"/>
              <w:keepNext w:val="0"/>
              <w:pageBreakBefore w:val="0"/>
              <w:tabs>
                <w:tab w:val="left" w:pos="993"/>
              </w:tabs>
              <w:spacing w:before="0" w:after="0" w:line="360" w:lineRule="auto"/>
              <w:rPr>
                <w:b w:val="0"/>
                <w:sz w:val="28"/>
                <w:szCs w:val="28"/>
                <w:lang w:val="uk-UA"/>
              </w:rPr>
            </w:pPr>
          </w:p>
        </w:tc>
      </w:tr>
      <w:tr w:rsidR="00D75F48" w:rsidRPr="00DB1114" w14:paraId="52BA7B30" w14:textId="77777777" w:rsidTr="00465DFA">
        <w:tc>
          <w:tcPr>
            <w:tcW w:w="8472" w:type="dxa"/>
          </w:tcPr>
          <w:p w14:paraId="2FA94C96" w14:textId="77777777" w:rsidR="00D75F48" w:rsidRPr="00DB1114" w:rsidRDefault="00D75F48" w:rsidP="004E35E6">
            <w:pPr>
              <w:pStyle w:val="13"/>
              <w:keepNext w:val="0"/>
              <w:pageBreakBefore w:val="0"/>
              <w:tabs>
                <w:tab w:val="left" w:pos="284"/>
                <w:tab w:val="left" w:pos="993"/>
              </w:tabs>
              <w:spacing w:before="0" w:after="0" w:line="360" w:lineRule="auto"/>
              <w:jc w:val="left"/>
              <w:rPr>
                <w:b w:val="0"/>
                <w:sz w:val="28"/>
                <w:szCs w:val="28"/>
                <w:lang w:val="uk-UA"/>
              </w:rPr>
            </w:pPr>
            <w:r w:rsidRPr="00DB1114">
              <w:rPr>
                <w:b w:val="0"/>
                <w:sz w:val="28"/>
                <w:szCs w:val="28"/>
                <w:lang w:val="uk-UA"/>
              </w:rPr>
              <w:t>ВИСНОВКИ</w:t>
            </w:r>
          </w:p>
        </w:tc>
        <w:tc>
          <w:tcPr>
            <w:tcW w:w="851" w:type="dxa"/>
          </w:tcPr>
          <w:p w14:paraId="0CEBF248" w14:textId="77777777" w:rsidR="00D75F48" w:rsidRPr="00DB1114" w:rsidRDefault="00D75F48" w:rsidP="004E35E6">
            <w:pPr>
              <w:pStyle w:val="13"/>
              <w:keepNext w:val="0"/>
              <w:pageBreakBefore w:val="0"/>
              <w:tabs>
                <w:tab w:val="left" w:pos="993"/>
              </w:tabs>
              <w:spacing w:before="0" w:after="0" w:line="360" w:lineRule="auto"/>
              <w:rPr>
                <w:b w:val="0"/>
                <w:sz w:val="28"/>
                <w:szCs w:val="28"/>
                <w:lang w:val="uk-UA"/>
              </w:rPr>
            </w:pPr>
          </w:p>
        </w:tc>
      </w:tr>
      <w:tr w:rsidR="00D75F48" w:rsidRPr="00DB1114" w14:paraId="741B96AF" w14:textId="77777777" w:rsidTr="00465DFA">
        <w:tc>
          <w:tcPr>
            <w:tcW w:w="8472" w:type="dxa"/>
          </w:tcPr>
          <w:p w14:paraId="5714C1C5" w14:textId="77777777" w:rsidR="00D75F48" w:rsidRPr="00DB1114" w:rsidRDefault="00D75F48" w:rsidP="004E35E6">
            <w:pPr>
              <w:pStyle w:val="1"/>
              <w:keepNext w:val="0"/>
              <w:keepLines w:val="0"/>
              <w:tabs>
                <w:tab w:val="left" w:pos="284"/>
              </w:tabs>
              <w:spacing w:before="0" w:line="360" w:lineRule="auto"/>
              <w:ind w:firstLine="0"/>
              <w:outlineLvl w:val="0"/>
            </w:pPr>
            <w:r w:rsidRPr="00DB1114">
              <w:rPr>
                <w:rFonts w:ascii="Times New Roman" w:hAnsi="Times New Roman" w:cs="Times New Roman"/>
                <w:color w:val="auto"/>
                <w:sz w:val="28"/>
                <w:szCs w:val="28"/>
              </w:rPr>
              <w:t>СПИСОК ЛІТЕРАТУРИ</w:t>
            </w:r>
          </w:p>
        </w:tc>
        <w:tc>
          <w:tcPr>
            <w:tcW w:w="851" w:type="dxa"/>
          </w:tcPr>
          <w:p w14:paraId="525A7A88" w14:textId="77777777" w:rsidR="00D75F48" w:rsidRPr="00DB1114" w:rsidRDefault="00D75F48" w:rsidP="004E35E6">
            <w:pPr>
              <w:pStyle w:val="13"/>
              <w:keepNext w:val="0"/>
              <w:pageBreakBefore w:val="0"/>
              <w:tabs>
                <w:tab w:val="left" w:pos="993"/>
              </w:tabs>
              <w:spacing w:before="0" w:after="0" w:line="360" w:lineRule="auto"/>
              <w:rPr>
                <w:b w:val="0"/>
                <w:sz w:val="28"/>
                <w:szCs w:val="28"/>
                <w:lang w:val="uk-UA"/>
              </w:rPr>
            </w:pPr>
          </w:p>
        </w:tc>
      </w:tr>
    </w:tbl>
    <w:p w14:paraId="6170AB43" w14:textId="77777777" w:rsidR="00A24252" w:rsidRPr="00DB1114" w:rsidRDefault="00560DD3" w:rsidP="001E1BAB">
      <w:pPr>
        <w:pStyle w:val="13"/>
        <w:keepNext w:val="0"/>
        <w:tabs>
          <w:tab w:val="left" w:pos="993"/>
        </w:tabs>
        <w:spacing w:before="0" w:after="0"/>
        <w:rPr>
          <w:sz w:val="28"/>
          <w:szCs w:val="28"/>
          <w:lang w:val="uk-UA"/>
        </w:rPr>
      </w:pPr>
      <w:r w:rsidRPr="00DB1114">
        <w:rPr>
          <w:sz w:val="28"/>
          <w:szCs w:val="28"/>
          <w:lang w:val="uk-UA"/>
        </w:rPr>
        <w:t>ВСТУП</w:t>
      </w:r>
    </w:p>
    <w:p w14:paraId="3A671490" w14:textId="77777777" w:rsidR="00560DD3" w:rsidRPr="00DB1114" w:rsidRDefault="00560DD3" w:rsidP="001E1BAB">
      <w:pPr>
        <w:tabs>
          <w:tab w:val="left" w:pos="993"/>
        </w:tabs>
        <w:spacing w:after="0"/>
        <w:ind w:firstLine="709"/>
        <w:jc w:val="both"/>
        <w:rPr>
          <w:szCs w:val="28"/>
        </w:rPr>
      </w:pPr>
    </w:p>
    <w:p w14:paraId="1F8CAF62" w14:textId="77777777" w:rsidR="00DB1114" w:rsidRPr="00DB1114" w:rsidRDefault="00DB1114" w:rsidP="001E1BAB">
      <w:pPr>
        <w:spacing w:after="0"/>
        <w:jc w:val="both"/>
        <w:rPr>
          <w:color w:val="auto"/>
          <w:szCs w:val="28"/>
        </w:rPr>
      </w:pPr>
      <w:bookmarkStart w:id="2" w:name="h.sc9bu5xf33a5" w:colFirst="0" w:colLast="0"/>
      <w:bookmarkEnd w:id="2"/>
      <w:r w:rsidRPr="00DB1114">
        <w:rPr>
          <w:color w:val="auto"/>
          <w:szCs w:val="28"/>
        </w:rPr>
        <w:t>На сьогодні питання обробки і категоризації інформації є дуже актуальним, бо її обсяги збільшуються в геометричній прогресії. Особливо актуальними є питання автоматизованої обробки так званої Big Data та обробки даних у хмарі.</w:t>
      </w:r>
    </w:p>
    <w:p w14:paraId="7330F89F" w14:textId="77777777" w:rsidR="00DB1114" w:rsidRPr="00DB1114" w:rsidRDefault="00DB1114" w:rsidP="001E1BAB">
      <w:pPr>
        <w:spacing w:after="0"/>
        <w:jc w:val="both"/>
        <w:rPr>
          <w:color w:val="auto"/>
          <w:szCs w:val="28"/>
        </w:rPr>
      </w:pPr>
      <w:r w:rsidRPr="00DB1114">
        <w:rPr>
          <w:color w:val="auto"/>
          <w:szCs w:val="28"/>
        </w:rPr>
        <w:t>В останні роки вартість електронної пам’яті знизилася у кілька разів, завдяки чому з’явилася можливість робити більше фото, ніж можна обробити та відфільтрувати фізично. Таким чином гостро стає проблема створення автоматизованого рішення для фільтрування та оцінки зображень. Раніше, не було можливості та потреби в такому рішенні, бо по-перше не було потужних обчислювальних систем для швидкісної обробки масивів інформації, а по-друге, було значно менше цифрових зображень і аналіз можна було зробити власноруч швидше ніж чекати на результати складних обчислень.</w:t>
      </w:r>
    </w:p>
    <w:p w14:paraId="38BEEA8B" w14:textId="77777777" w:rsidR="00DB1114" w:rsidRPr="00DB1114" w:rsidRDefault="00DB1114" w:rsidP="001E1BAB">
      <w:pPr>
        <w:spacing w:after="0"/>
        <w:jc w:val="both"/>
        <w:rPr>
          <w:color w:val="auto"/>
          <w:szCs w:val="28"/>
        </w:rPr>
      </w:pPr>
      <w:r w:rsidRPr="00DB1114">
        <w:rPr>
          <w:color w:val="auto"/>
          <w:szCs w:val="28"/>
        </w:rPr>
        <w:t>Також варто зазначити, що таке рішення буде корисним не тільки для побутового використання, а й в системах великого обсягу даних, наприклад соціальних мережах, де завдяки цьому можна покращити якість вибору зображення та, наприклад, побудувати рекомендаційну систему з вибору аватара користувача, або з вибору фотографій для відправки друзям. Іншим прикладом є система Instagram, яка набула величезної популярності в світі в останні роки, бо через неї будь-хто може поділитися зображенням з мобільного пристрою. В цій системі є режим Відкриття, де система показує зображення які можуть сподобатись користувачу, тут також доречно було би зробити фільтрацію по якості.</w:t>
      </w:r>
    </w:p>
    <w:p w14:paraId="0F3896DD" w14:textId="77777777" w:rsidR="00DB1114" w:rsidRPr="00DB1114" w:rsidRDefault="00DB1114" w:rsidP="001E1BAB">
      <w:pPr>
        <w:spacing w:after="0"/>
        <w:jc w:val="both"/>
        <w:rPr>
          <w:color w:val="auto"/>
          <w:szCs w:val="28"/>
        </w:rPr>
      </w:pPr>
      <w:r w:rsidRPr="00DB1114">
        <w:rPr>
          <w:color w:val="auto"/>
          <w:szCs w:val="28"/>
        </w:rPr>
        <w:t>Більш того, робота професійного фотографа складається не стільки з фотографування, скільки з обробки та подальшої фільтрації зображень. Завдяки рішенню для оцінювання зображень, вони зможуть зберегти багато часу.</w:t>
      </w:r>
    </w:p>
    <w:p w14:paraId="090050E3" w14:textId="77777777" w:rsidR="0001582D" w:rsidRPr="0001582D" w:rsidRDefault="0001582D" w:rsidP="001E1BAB">
      <w:pPr>
        <w:pStyle w:val="1"/>
        <w:keepNext w:val="0"/>
        <w:keepLines w:val="0"/>
        <w:spacing w:befor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w:t>
      </w:r>
      <w:r w:rsidRPr="0001582D">
        <w:rPr>
          <w:rFonts w:ascii="Times New Roman" w:eastAsia="Times New Roman" w:hAnsi="Times New Roman" w:cs="Times New Roman"/>
          <w:sz w:val="28"/>
          <w:szCs w:val="28"/>
        </w:rPr>
        <w:t>еор</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я розп</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знавання образ</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в як науковий напрямок почав</w:t>
      </w:r>
      <w:r>
        <w:rPr>
          <w:rFonts w:ascii="Times New Roman" w:eastAsia="Times New Roman" w:hAnsi="Times New Roman" w:cs="Times New Roman"/>
          <w:sz w:val="28"/>
          <w:szCs w:val="28"/>
        </w:rPr>
        <w:t xml:space="preserve"> </w:t>
      </w:r>
      <w:r w:rsidRPr="0001582D">
        <w:rPr>
          <w:rFonts w:ascii="Times New Roman" w:eastAsia="Times New Roman" w:hAnsi="Times New Roman" w:cs="Times New Roman"/>
          <w:sz w:val="28"/>
          <w:szCs w:val="28"/>
        </w:rPr>
        <w:t xml:space="preserve">формуватися в 50-х роках </w:t>
      </w:r>
      <w:r>
        <w:rPr>
          <w:rFonts w:ascii="Times New Roman" w:eastAsia="Times New Roman" w:hAnsi="Times New Roman" w:cs="Times New Roman"/>
          <w:sz w:val="28"/>
          <w:szCs w:val="28"/>
        </w:rPr>
        <w:t>ХХ</w:t>
      </w:r>
      <w:r w:rsidRPr="0001582D">
        <w:rPr>
          <w:rFonts w:ascii="Times New Roman" w:eastAsia="Times New Roman" w:hAnsi="Times New Roman" w:cs="Times New Roman"/>
          <w:sz w:val="28"/>
          <w:szCs w:val="28"/>
        </w:rPr>
        <w:t xml:space="preserve"> ст. як напрямок к</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бернетики </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 був</w:t>
      </w:r>
      <w:r>
        <w:rPr>
          <w:rFonts w:ascii="Times New Roman" w:eastAsia="Times New Roman" w:hAnsi="Times New Roman" w:cs="Times New Roman"/>
          <w:sz w:val="28"/>
          <w:szCs w:val="28"/>
        </w:rPr>
        <w:t xml:space="preserve"> </w:t>
      </w:r>
      <w:r w:rsidRPr="0001582D">
        <w:rPr>
          <w:rFonts w:ascii="Times New Roman" w:eastAsia="Times New Roman" w:hAnsi="Times New Roman" w:cs="Times New Roman"/>
          <w:sz w:val="28"/>
          <w:szCs w:val="28"/>
        </w:rPr>
        <w:t>пов'язаний з розробко</w:t>
      </w:r>
      <w:r>
        <w:rPr>
          <w:rFonts w:ascii="Times New Roman" w:eastAsia="Times New Roman" w:hAnsi="Times New Roman" w:cs="Times New Roman"/>
          <w:sz w:val="28"/>
          <w:szCs w:val="28"/>
        </w:rPr>
        <w:t>ю</w:t>
      </w:r>
      <w:r w:rsidRPr="0001582D">
        <w:rPr>
          <w:rFonts w:ascii="Times New Roman" w:eastAsia="Times New Roman" w:hAnsi="Times New Roman" w:cs="Times New Roman"/>
          <w:sz w:val="28"/>
          <w:szCs w:val="28"/>
        </w:rPr>
        <w:t xml:space="preserve"> теоретичних основ та практичного реал</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зац</w:t>
      </w:r>
      <w:r>
        <w:rPr>
          <w:rFonts w:ascii="Times New Roman" w:eastAsia="Times New Roman" w:hAnsi="Times New Roman" w:cs="Times New Roman"/>
          <w:sz w:val="28"/>
          <w:szCs w:val="28"/>
        </w:rPr>
        <w:t>ією</w:t>
      </w:r>
      <w:r w:rsidRPr="0001582D">
        <w:rPr>
          <w:rFonts w:ascii="Times New Roman" w:eastAsia="Times New Roman" w:hAnsi="Times New Roman" w:cs="Times New Roman"/>
          <w:sz w:val="28"/>
          <w:szCs w:val="28"/>
        </w:rPr>
        <w:t xml:space="preserve"> засоб</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в, а пот</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м </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 систем, як</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 признаненн</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 для розп</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знавання</w:t>
      </w:r>
      <w:r>
        <w:rPr>
          <w:rFonts w:ascii="Times New Roman" w:eastAsia="Times New Roman" w:hAnsi="Times New Roman" w:cs="Times New Roman"/>
          <w:sz w:val="28"/>
          <w:szCs w:val="28"/>
        </w:rPr>
        <w:t xml:space="preserve"> </w:t>
      </w:r>
      <w:r w:rsidRPr="0001582D">
        <w:rPr>
          <w:rFonts w:ascii="Times New Roman" w:eastAsia="Times New Roman" w:hAnsi="Times New Roman" w:cs="Times New Roman"/>
          <w:sz w:val="28"/>
          <w:szCs w:val="28"/>
        </w:rPr>
        <w:t>нев</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домих об'</w:t>
      </w:r>
      <w:r>
        <w:rPr>
          <w:rFonts w:ascii="Times New Roman" w:eastAsia="Times New Roman" w:hAnsi="Times New Roman" w:cs="Times New Roman"/>
          <w:sz w:val="28"/>
          <w:szCs w:val="28"/>
        </w:rPr>
        <w:t>є</w:t>
      </w:r>
      <w:r w:rsidRPr="0001582D">
        <w:rPr>
          <w:rFonts w:ascii="Times New Roman" w:eastAsia="Times New Roman" w:hAnsi="Times New Roman" w:cs="Times New Roman"/>
          <w:sz w:val="28"/>
          <w:szCs w:val="28"/>
        </w:rPr>
        <w:t>кт</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в, явищ та процес</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в.</w:t>
      </w:r>
    </w:p>
    <w:p w14:paraId="6C2BDB92" w14:textId="13859C1A" w:rsidR="0001582D" w:rsidRDefault="0001582D" w:rsidP="001E1BAB">
      <w:pPr>
        <w:pStyle w:val="1"/>
        <w:keepNext w:val="0"/>
        <w:keepLines w:val="0"/>
        <w:spacing w:before="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Pr="0001582D">
        <w:rPr>
          <w:rFonts w:ascii="Times New Roman" w:eastAsia="Times New Roman" w:hAnsi="Times New Roman" w:cs="Times New Roman"/>
          <w:sz w:val="28"/>
          <w:szCs w:val="28"/>
        </w:rPr>
        <w:t>ер</w:t>
      </w:r>
      <w:r>
        <w:rPr>
          <w:rFonts w:ascii="Times New Roman" w:eastAsia="Times New Roman" w:hAnsi="Times New Roman" w:cs="Times New Roman"/>
          <w:sz w:val="28"/>
          <w:szCs w:val="28"/>
        </w:rPr>
        <w:t>ші</w:t>
      </w:r>
      <w:r w:rsidRPr="0001582D">
        <w:rPr>
          <w:rFonts w:ascii="Times New Roman" w:eastAsia="Times New Roman" w:hAnsi="Times New Roman" w:cs="Times New Roman"/>
          <w:sz w:val="28"/>
          <w:szCs w:val="28"/>
        </w:rPr>
        <w:t xml:space="preserve"> досл</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дження</w:t>
      </w:r>
      <w:r>
        <w:rPr>
          <w:rFonts w:ascii="Times New Roman" w:eastAsia="Times New Roman" w:hAnsi="Times New Roman" w:cs="Times New Roman"/>
          <w:sz w:val="28"/>
          <w:szCs w:val="28"/>
        </w:rPr>
        <w:t xml:space="preserve"> </w:t>
      </w:r>
      <w:r w:rsidRPr="0001582D">
        <w:rPr>
          <w:rFonts w:ascii="Times New Roman" w:eastAsia="Times New Roman" w:hAnsi="Times New Roman" w:cs="Times New Roman"/>
          <w:sz w:val="28"/>
          <w:szCs w:val="28"/>
        </w:rPr>
        <w:t>у галуз</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 розп</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знавання в наш</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й кра</w:t>
      </w:r>
      <w:r>
        <w:rPr>
          <w:rFonts w:ascii="Times New Roman" w:eastAsia="Times New Roman" w:hAnsi="Times New Roman" w:cs="Times New Roman"/>
          <w:sz w:val="28"/>
          <w:szCs w:val="28"/>
        </w:rPr>
        <w:t>ї</w:t>
      </w:r>
      <w:r w:rsidRPr="0001582D">
        <w:rPr>
          <w:rFonts w:ascii="Times New Roman" w:eastAsia="Times New Roman" w:hAnsi="Times New Roman" w:cs="Times New Roman"/>
          <w:sz w:val="28"/>
          <w:szCs w:val="28"/>
        </w:rPr>
        <w:t>н</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 про</w:t>
      </w:r>
      <w:r>
        <w:rPr>
          <w:rFonts w:ascii="Times New Roman" w:eastAsia="Times New Roman" w:hAnsi="Times New Roman" w:cs="Times New Roman"/>
          <w:sz w:val="28"/>
          <w:szCs w:val="28"/>
        </w:rPr>
        <w:t xml:space="preserve"> </w:t>
      </w:r>
      <w:r w:rsidRPr="0001582D">
        <w:rPr>
          <w:rFonts w:ascii="Times New Roman" w:eastAsia="Times New Roman" w:hAnsi="Times New Roman" w:cs="Times New Roman"/>
          <w:sz w:val="28"/>
          <w:szCs w:val="28"/>
        </w:rPr>
        <w:t xml:space="preserve">водилися А.А. </w:t>
      </w:r>
      <w:r>
        <w:rPr>
          <w:rFonts w:ascii="Times New Roman" w:eastAsia="Times New Roman" w:hAnsi="Times New Roman" w:cs="Times New Roman"/>
          <w:sz w:val="28"/>
          <w:szCs w:val="28"/>
        </w:rPr>
        <w:t>Х</w:t>
      </w:r>
      <w:r w:rsidRPr="0001582D">
        <w:rPr>
          <w:rFonts w:ascii="Times New Roman" w:eastAsia="Times New Roman" w:hAnsi="Times New Roman" w:cs="Times New Roman"/>
          <w:sz w:val="28"/>
          <w:szCs w:val="28"/>
        </w:rPr>
        <w:t xml:space="preserve">аркевичем [1] </w:t>
      </w:r>
      <w:r>
        <w:rPr>
          <w:rFonts w:ascii="Times New Roman" w:eastAsia="Times New Roman" w:hAnsi="Times New Roman" w:cs="Times New Roman"/>
          <w:sz w:val="28"/>
          <w:szCs w:val="28"/>
        </w:rPr>
        <w:noBreakHyphen/>
      </w:r>
      <w:r w:rsidRPr="0001582D">
        <w:rPr>
          <w:rFonts w:ascii="Times New Roman" w:eastAsia="Times New Roman" w:hAnsi="Times New Roman" w:cs="Times New Roman"/>
          <w:sz w:val="28"/>
          <w:szCs w:val="28"/>
        </w:rPr>
        <w:t xml:space="preserve"> одним з основоположник</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в теор</w:t>
      </w:r>
      <w:r>
        <w:rPr>
          <w:rFonts w:ascii="Times New Roman" w:eastAsia="Times New Roman" w:hAnsi="Times New Roman" w:cs="Times New Roman"/>
          <w:sz w:val="28"/>
          <w:szCs w:val="28"/>
        </w:rPr>
        <w:t>ії і</w:t>
      </w:r>
      <w:r w:rsidRPr="0001582D">
        <w:rPr>
          <w:rFonts w:ascii="Times New Roman" w:eastAsia="Times New Roman" w:hAnsi="Times New Roman" w:cs="Times New Roman"/>
          <w:sz w:val="28"/>
          <w:szCs w:val="28"/>
        </w:rPr>
        <w:t>нформац</w:t>
      </w:r>
      <w:r>
        <w:rPr>
          <w:rFonts w:ascii="Times New Roman" w:eastAsia="Times New Roman" w:hAnsi="Times New Roman" w:cs="Times New Roman"/>
          <w:sz w:val="28"/>
          <w:szCs w:val="28"/>
        </w:rPr>
        <w:t>ії</w:t>
      </w:r>
      <w:r w:rsidRPr="0001582D">
        <w:rPr>
          <w:rFonts w:ascii="Times New Roman" w:eastAsia="Times New Roman" w:hAnsi="Times New Roman" w:cs="Times New Roman"/>
          <w:sz w:val="28"/>
          <w:szCs w:val="28"/>
        </w:rPr>
        <w:t>. 3начний внесок у розвиток теор</w:t>
      </w:r>
      <w:r>
        <w:rPr>
          <w:rFonts w:ascii="Times New Roman" w:eastAsia="Times New Roman" w:hAnsi="Times New Roman" w:cs="Times New Roman"/>
          <w:sz w:val="28"/>
          <w:szCs w:val="28"/>
        </w:rPr>
        <w:t>ії</w:t>
      </w:r>
      <w:r w:rsidRPr="0001582D">
        <w:rPr>
          <w:rFonts w:ascii="Times New Roman" w:eastAsia="Times New Roman" w:hAnsi="Times New Roman" w:cs="Times New Roman"/>
          <w:sz w:val="28"/>
          <w:szCs w:val="28"/>
        </w:rPr>
        <w:t xml:space="preserve"> розп</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знавання зробили</w:t>
      </w:r>
      <w:r>
        <w:rPr>
          <w:rFonts w:ascii="Times New Roman" w:eastAsia="Times New Roman" w:hAnsi="Times New Roman" w:cs="Times New Roman"/>
          <w:sz w:val="28"/>
          <w:szCs w:val="28"/>
        </w:rPr>
        <w:t xml:space="preserve"> В</w:t>
      </w:r>
      <w:r w:rsidRPr="0001582D">
        <w:rPr>
          <w:rFonts w:ascii="Times New Roman" w:eastAsia="Times New Roman" w:hAnsi="Times New Roman" w:cs="Times New Roman"/>
          <w:sz w:val="28"/>
          <w:szCs w:val="28"/>
        </w:rPr>
        <w:t>.</w:t>
      </w:r>
      <w:r>
        <w:rPr>
          <w:rFonts w:ascii="Times New Roman" w:eastAsia="Times New Roman" w:hAnsi="Times New Roman" w:cs="Times New Roman"/>
          <w:sz w:val="28"/>
          <w:szCs w:val="28"/>
        </w:rPr>
        <w:t>М</w:t>
      </w:r>
      <w:r w:rsidRPr="0001582D">
        <w:rPr>
          <w:rFonts w:ascii="Times New Roman" w:eastAsia="Times New Roman" w:hAnsi="Times New Roman" w:cs="Times New Roman"/>
          <w:sz w:val="28"/>
          <w:szCs w:val="28"/>
        </w:rPr>
        <w:t>.</w:t>
      </w:r>
      <w:r>
        <w:rPr>
          <w:rFonts w:ascii="Times New Roman" w:eastAsia="Times New Roman" w:hAnsi="Times New Roman" w:cs="Times New Roman"/>
          <w:sz w:val="28"/>
          <w:szCs w:val="28"/>
        </w:rPr>
        <w:t> Глуш</w:t>
      </w:r>
      <w:r w:rsidRPr="0001582D">
        <w:rPr>
          <w:rFonts w:ascii="Times New Roman" w:eastAsia="Times New Roman" w:hAnsi="Times New Roman" w:cs="Times New Roman"/>
          <w:sz w:val="28"/>
          <w:szCs w:val="28"/>
        </w:rPr>
        <w:t xml:space="preserve">ков, </w:t>
      </w:r>
      <w:r>
        <w:rPr>
          <w:rFonts w:ascii="Times New Roman" w:eastAsia="Times New Roman" w:hAnsi="Times New Roman" w:cs="Times New Roman"/>
          <w:sz w:val="28"/>
          <w:szCs w:val="28"/>
        </w:rPr>
        <w:t>В</w:t>
      </w:r>
      <w:r w:rsidRPr="0001582D">
        <w:rPr>
          <w:rFonts w:ascii="Times New Roman" w:eastAsia="Times New Roman" w:hAnsi="Times New Roman" w:cs="Times New Roman"/>
          <w:sz w:val="28"/>
          <w:szCs w:val="28"/>
        </w:rPr>
        <w:t>.</w:t>
      </w:r>
      <w:r>
        <w:rPr>
          <w:rFonts w:ascii="Times New Roman" w:eastAsia="Times New Roman" w:hAnsi="Times New Roman" w:cs="Times New Roman"/>
          <w:sz w:val="28"/>
          <w:szCs w:val="28"/>
        </w:rPr>
        <w:t>С.</w:t>
      </w:r>
      <w:r w:rsidR="001174DB">
        <w:rPr>
          <w:rFonts w:ascii="Times New Roman" w:eastAsia="Times New Roman" w:hAnsi="Times New Roman" w:cs="Times New Roman"/>
          <w:sz w:val="28"/>
          <w:szCs w:val="28"/>
          <w:lang w:val="ru-RU"/>
        </w:rPr>
        <w:t> </w:t>
      </w:r>
      <w:r>
        <w:rPr>
          <w:rFonts w:ascii="Times New Roman" w:eastAsia="Times New Roman" w:hAnsi="Times New Roman" w:cs="Times New Roman"/>
          <w:sz w:val="28"/>
          <w:szCs w:val="28"/>
        </w:rPr>
        <w:t>Мі</w:t>
      </w:r>
      <w:r w:rsidRPr="0001582D">
        <w:rPr>
          <w:rFonts w:ascii="Times New Roman" w:eastAsia="Times New Roman" w:hAnsi="Times New Roman" w:cs="Times New Roman"/>
          <w:sz w:val="28"/>
          <w:szCs w:val="28"/>
        </w:rPr>
        <w:t>ха</w:t>
      </w:r>
      <w:r>
        <w:rPr>
          <w:rFonts w:ascii="Times New Roman" w:eastAsia="Times New Roman" w:hAnsi="Times New Roman" w:cs="Times New Roman"/>
          <w:sz w:val="28"/>
          <w:szCs w:val="28"/>
        </w:rPr>
        <w:t>лє</w:t>
      </w:r>
      <w:r w:rsidRPr="0001582D">
        <w:rPr>
          <w:rFonts w:ascii="Times New Roman" w:eastAsia="Times New Roman" w:hAnsi="Times New Roman" w:cs="Times New Roman"/>
          <w:sz w:val="28"/>
          <w:szCs w:val="28"/>
        </w:rPr>
        <w:t>ви</w:t>
      </w:r>
      <w:r>
        <w:rPr>
          <w:rFonts w:ascii="Times New Roman" w:eastAsia="Times New Roman" w:hAnsi="Times New Roman" w:cs="Times New Roman"/>
          <w:sz w:val="28"/>
          <w:szCs w:val="28"/>
        </w:rPr>
        <w:t>ч</w:t>
      </w:r>
      <w:r w:rsidRPr="0001582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О</w:t>
      </w:r>
      <w:r w:rsidRPr="0001582D">
        <w:rPr>
          <w:rFonts w:ascii="Times New Roman" w:eastAsia="Times New Roman" w:hAnsi="Times New Roman" w:cs="Times New Roman"/>
          <w:sz w:val="28"/>
          <w:szCs w:val="28"/>
        </w:rPr>
        <w:t>.</w:t>
      </w:r>
      <w:r>
        <w:rPr>
          <w:rFonts w:ascii="Times New Roman" w:eastAsia="Times New Roman" w:hAnsi="Times New Roman" w:cs="Times New Roman"/>
          <w:sz w:val="28"/>
          <w:szCs w:val="28"/>
        </w:rPr>
        <w:t>Г.</w:t>
      </w:r>
      <w:r w:rsidRPr="0001582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вахненко, </w:t>
      </w:r>
      <w:r>
        <w:rPr>
          <w:rFonts w:ascii="Times New Roman" w:eastAsia="Times New Roman" w:hAnsi="Times New Roman" w:cs="Times New Roman"/>
          <w:sz w:val="28"/>
          <w:szCs w:val="28"/>
        </w:rPr>
        <w:t>Ю</w:t>
      </w:r>
      <w:r w:rsidRPr="0001582D">
        <w:rPr>
          <w:rFonts w:ascii="Times New Roman" w:eastAsia="Times New Roman" w:hAnsi="Times New Roman" w:cs="Times New Roman"/>
          <w:sz w:val="28"/>
          <w:szCs w:val="28"/>
        </w:rPr>
        <w:t>.</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Ж</w:t>
      </w:r>
      <w:r w:rsidRPr="0001582D">
        <w:rPr>
          <w:rFonts w:ascii="Times New Roman" w:eastAsia="Times New Roman" w:hAnsi="Times New Roman" w:cs="Times New Roman"/>
          <w:sz w:val="28"/>
          <w:szCs w:val="28"/>
        </w:rPr>
        <w:t>уравльов,</w:t>
      </w:r>
      <w:r>
        <w:rPr>
          <w:rFonts w:ascii="Times New Roman" w:eastAsia="Times New Roman" w:hAnsi="Times New Roman" w:cs="Times New Roman"/>
          <w:sz w:val="28"/>
          <w:szCs w:val="28"/>
        </w:rPr>
        <w:t xml:space="preserve"> Я</w:t>
      </w:r>
      <w:r w:rsidRPr="0001582D">
        <w:rPr>
          <w:rFonts w:ascii="Times New Roman" w:eastAsia="Times New Roman" w:hAnsi="Times New Roman" w:cs="Times New Roman"/>
          <w:sz w:val="28"/>
          <w:szCs w:val="28"/>
        </w:rPr>
        <w:t>.</w:t>
      </w:r>
      <w:r>
        <w:rPr>
          <w:rFonts w:ascii="Times New Roman" w:eastAsia="Times New Roman" w:hAnsi="Times New Roman" w:cs="Times New Roman"/>
          <w:sz w:val="28"/>
          <w:szCs w:val="28"/>
        </w:rPr>
        <w:t>З. Ц</w:t>
      </w:r>
      <w:r w:rsidRPr="0001582D">
        <w:rPr>
          <w:rFonts w:ascii="Times New Roman" w:eastAsia="Times New Roman" w:hAnsi="Times New Roman" w:cs="Times New Roman"/>
          <w:sz w:val="28"/>
          <w:szCs w:val="28"/>
        </w:rPr>
        <w:t>ипк</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н, В.И. </w:t>
      </w:r>
      <w:r>
        <w:rPr>
          <w:rFonts w:ascii="Times New Roman" w:eastAsia="Times New Roman" w:hAnsi="Times New Roman" w:cs="Times New Roman"/>
          <w:sz w:val="28"/>
          <w:szCs w:val="28"/>
        </w:rPr>
        <w:t>В</w:t>
      </w:r>
      <w:r w:rsidRPr="0001582D">
        <w:rPr>
          <w:rFonts w:ascii="Times New Roman" w:eastAsia="Times New Roman" w:hAnsi="Times New Roman" w:cs="Times New Roman"/>
          <w:sz w:val="28"/>
          <w:szCs w:val="28"/>
        </w:rPr>
        <w:t>асиль</w:t>
      </w:r>
      <w:r>
        <w:rPr>
          <w:rFonts w:ascii="Times New Roman" w:eastAsia="Times New Roman" w:hAnsi="Times New Roman" w:cs="Times New Roman"/>
          <w:sz w:val="28"/>
          <w:szCs w:val="28"/>
        </w:rPr>
        <w:t>є</w:t>
      </w:r>
      <w:r w:rsidRPr="0001582D">
        <w:rPr>
          <w:rFonts w:ascii="Times New Roman" w:eastAsia="Times New Roman" w:hAnsi="Times New Roman" w:cs="Times New Roman"/>
          <w:sz w:val="28"/>
          <w:szCs w:val="28"/>
        </w:rPr>
        <w:t xml:space="preserve">в. </w:t>
      </w:r>
      <w:r>
        <w:rPr>
          <w:rFonts w:ascii="Times New Roman" w:eastAsia="Times New Roman" w:hAnsi="Times New Roman" w:cs="Times New Roman"/>
          <w:sz w:val="28"/>
          <w:szCs w:val="28"/>
        </w:rPr>
        <w:t>С</w:t>
      </w:r>
      <w:r w:rsidRPr="0001582D">
        <w:rPr>
          <w:rFonts w:ascii="Times New Roman" w:eastAsia="Times New Roman" w:hAnsi="Times New Roman" w:cs="Times New Roman"/>
          <w:sz w:val="28"/>
          <w:szCs w:val="28"/>
        </w:rPr>
        <w:t xml:space="preserve">еред </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ноземних вчених треба згадати</w:t>
      </w:r>
      <w:r>
        <w:rPr>
          <w:rFonts w:ascii="Times New Roman" w:eastAsia="Times New Roman" w:hAnsi="Times New Roman" w:cs="Times New Roman"/>
          <w:sz w:val="28"/>
          <w:szCs w:val="28"/>
        </w:rPr>
        <w:t xml:space="preserve"> </w:t>
      </w:r>
      <w:r w:rsidRPr="0001582D">
        <w:rPr>
          <w:rFonts w:ascii="Times New Roman" w:eastAsia="Times New Roman" w:hAnsi="Times New Roman" w:cs="Times New Roman"/>
          <w:sz w:val="28"/>
          <w:szCs w:val="28"/>
        </w:rPr>
        <w:t>роботу Ф.Розенблат</w:t>
      </w:r>
      <w:r>
        <w:rPr>
          <w:rFonts w:ascii="Times New Roman" w:eastAsia="Times New Roman" w:hAnsi="Times New Roman" w:cs="Times New Roman"/>
          <w:sz w:val="28"/>
          <w:szCs w:val="28"/>
        </w:rPr>
        <w:t>а</w:t>
      </w:r>
      <w:r w:rsidRPr="0001582D">
        <w:rPr>
          <w:rFonts w:ascii="Times New Roman" w:eastAsia="Times New Roman" w:hAnsi="Times New Roman" w:cs="Times New Roman"/>
          <w:sz w:val="28"/>
          <w:szCs w:val="28"/>
        </w:rPr>
        <w:t xml:space="preserve"> який у 195</w:t>
      </w:r>
      <w:r>
        <w:rPr>
          <w:rFonts w:ascii="Times New Roman" w:eastAsia="Times New Roman" w:hAnsi="Times New Roman" w:cs="Times New Roman"/>
          <w:sz w:val="28"/>
          <w:szCs w:val="28"/>
        </w:rPr>
        <w:t>7 </w:t>
      </w:r>
      <w:r w:rsidRPr="0001582D">
        <w:rPr>
          <w:rFonts w:ascii="Times New Roman" w:eastAsia="Times New Roman" w:hAnsi="Times New Roman" w:cs="Times New Roman"/>
          <w:sz w:val="28"/>
          <w:szCs w:val="28"/>
        </w:rPr>
        <w:t>р</w:t>
      </w:r>
      <w:r>
        <w:rPr>
          <w:rFonts w:ascii="Times New Roman" w:eastAsia="Times New Roman" w:hAnsi="Times New Roman" w:cs="Times New Roman"/>
          <w:sz w:val="28"/>
          <w:szCs w:val="28"/>
        </w:rPr>
        <w:t>.</w:t>
      </w:r>
      <w:r w:rsidRPr="0001582D">
        <w:rPr>
          <w:rFonts w:ascii="Times New Roman" w:eastAsia="Times New Roman" w:hAnsi="Times New Roman" w:cs="Times New Roman"/>
          <w:sz w:val="28"/>
          <w:szCs w:val="28"/>
        </w:rPr>
        <w:t xml:space="preserve"> запропонував машину, яка</w:t>
      </w:r>
      <w:r>
        <w:rPr>
          <w:rFonts w:ascii="Times New Roman" w:eastAsia="Times New Roman" w:hAnsi="Times New Roman" w:cs="Times New Roman"/>
          <w:sz w:val="28"/>
          <w:szCs w:val="28"/>
        </w:rPr>
        <w:t xml:space="preserve"> </w:t>
      </w:r>
      <w:r w:rsidRPr="0001582D">
        <w:rPr>
          <w:rFonts w:ascii="Times New Roman" w:eastAsia="Times New Roman" w:hAnsi="Times New Roman" w:cs="Times New Roman"/>
          <w:sz w:val="28"/>
          <w:szCs w:val="28"/>
        </w:rPr>
        <w:t>навч</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лася розп</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знавати образи </w:t>
      </w:r>
      <w:r>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 називалася персептроном. </w:t>
      </w:r>
      <w:r w:rsidR="001811AA">
        <w:rPr>
          <w:rFonts w:ascii="Times New Roman" w:eastAsia="Times New Roman" w:hAnsi="Times New Roman" w:cs="Times New Roman"/>
          <w:sz w:val="28"/>
          <w:szCs w:val="28"/>
        </w:rPr>
        <w:t>Ц</w:t>
      </w:r>
      <w:r w:rsidRPr="0001582D">
        <w:rPr>
          <w:rFonts w:ascii="Times New Roman" w:eastAsia="Times New Roman" w:hAnsi="Times New Roman" w:cs="Times New Roman"/>
          <w:sz w:val="28"/>
          <w:szCs w:val="28"/>
        </w:rPr>
        <w:t>е була</w:t>
      </w:r>
      <w:r>
        <w:rPr>
          <w:rFonts w:ascii="Times New Roman" w:eastAsia="Times New Roman" w:hAnsi="Times New Roman" w:cs="Times New Roman"/>
          <w:sz w:val="28"/>
          <w:szCs w:val="28"/>
        </w:rPr>
        <w:t xml:space="preserve"> </w:t>
      </w:r>
      <w:r w:rsidRPr="0001582D">
        <w:rPr>
          <w:rFonts w:ascii="Times New Roman" w:eastAsia="Times New Roman" w:hAnsi="Times New Roman" w:cs="Times New Roman"/>
          <w:sz w:val="28"/>
          <w:szCs w:val="28"/>
        </w:rPr>
        <w:t>найпрост</w:t>
      </w:r>
      <w:r w:rsidR="001811AA">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ша моде</w:t>
      </w:r>
      <w:r w:rsidR="001811AA">
        <w:rPr>
          <w:rFonts w:ascii="Times New Roman" w:eastAsia="Times New Roman" w:hAnsi="Times New Roman" w:cs="Times New Roman"/>
          <w:sz w:val="28"/>
          <w:szCs w:val="28"/>
        </w:rPr>
        <w:t>л</w:t>
      </w:r>
      <w:r w:rsidRPr="0001582D">
        <w:rPr>
          <w:rFonts w:ascii="Times New Roman" w:eastAsia="Times New Roman" w:hAnsi="Times New Roman" w:cs="Times New Roman"/>
          <w:sz w:val="28"/>
          <w:szCs w:val="28"/>
        </w:rPr>
        <w:t>ь д</w:t>
      </w:r>
      <w:r w:rsidR="001811AA">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яльност</w:t>
      </w:r>
      <w:r w:rsidR="001811AA">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 л</w:t>
      </w:r>
      <w:r w:rsidR="001811AA">
        <w:rPr>
          <w:rFonts w:ascii="Times New Roman" w:eastAsia="Times New Roman" w:hAnsi="Times New Roman" w:cs="Times New Roman"/>
          <w:sz w:val="28"/>
          <w:szCs w:val="28"/>
        </w:rPr>
        <w:t>ю</w:t>
      </w:r>
      <w:r w:rsidRPr="0001582D">
        <w:rPr>
          <w:rFonts w:ascii="Times New Roman" w:eastAsia="Times New Roman" w:hAnsi="Times New Roman" w:cs="Times New Roman"/>
          <w:sz w:val="28"/>
          <w:szCs w:val="28"/>
        </w:rPr>
        <w:t>дського мозку. 3начно розвинули</w:t>
      </w:r>
      <w:r>
        <w:rPr>
          <w:rFonts w:ascii="Times New Roman" w:eastAsia="Times New Roman" w:hAnsi="Times New Roman" w:cs="Times New Roman"/>
          <w:sz w:val="28"/>
          <w:szCs w:val="28"/>
        </w:rPr>
        <w:t xml:space="preserve"> </w:t>
      </w:r>
      <w:r w:rsidRPr="0001582D">
        <w:rPr>
          <w:rFonts w:ascii="Times New Roman" w:eastAsia="Times New Roman" w:hAnsi="Times New Roman" w:cs="Times New Roman"/>
          <w:sz w:val="28"/>
          <w:szCs w:val="28"/>
        </w:rPr>
        <w:t>теор</w:t>
      </w:r>
      <w:r w:rsidR="001811AA">
        <w:rPr>
          <w:rFonts w:ascii="Times New Roman" w:eastAsia="Times New Roman" w:hAnsi="Times New Roman" w:cs="Times New Roman"/>
          <w:sz w:val="28"/>
          <w:szCs w:val="28"/>
        </w:rPr>
        <w:t>ію</w:t>
      </w:r>
      <w:r w:rsidRPr="0001582D">
        <w:rPr>
          <w:rFonts w:ascii="Times New Roman" w:eastAsia="Times New Roman" w:hAnsi="Times New Roman" w:cs="Times New Roman"/>
          <w:sz w:val="28"/>
          <w:szCs w:val="28"/>
        </w:rPr>
        <w:t xml:space="preserve"> розп</w:t>
      </w:r>
      <w:r w:rsidR="001811AA">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знавання образ</w:t>
      </w:r>
      <w:r w:rsidR="001811AA">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 xml:space="preserve">в </w:t>
      </w:r>
      <w:r w:rsidR="001811AA">
        <w:rPr>
          <w:rFonts w:ascii="Times New Roman" w:eastAsia="Times New Roman" w:hAnsi="Times New Roman" w:cs="Times New Roman"/>
          <w:sz w:val="28"/>
          <w:szCs w:val="28"/>
        </w:rPr>
        <w:t>У</w:t>
      </w:r>
      <w:r w:rsidRPr="0001582D">
        <w:rPr>
          <w:rFonts w:ascii="Times New Roman" w:eastAsia="Times New Roman" w:hAnsi="Times New Roman" w:cs="Times New Roman"/>
          <w:sz w:val="28"/>
          <w:szCs w:val="28"/>
        </w:rPr>
        <w:t xml:space="preserve">. </w:t>
      </w:r>
      <w:r w:rsidR="001811AA">
        <w:rPr>
          <w:rFonts w:ascii="Times New Roman" w:eastAsia="Times New Roman" w:hAnsi="Times New Roman" w:cs="Times New Roman"/>
          <w:sz w:val="28"/>
          <w:szCs w:val="28"/>
        </w:rPr>
        <w:t>Г</w:t>
      </w:r>
      <w:r w:rsidRPr="0001582D">
        <w:rPr>
          <w:rFonts w:ascii="Times New Roman" w:eastAsia="Times New Roman" w:hAnsi="Times New Roman" w:cs="Times New Roman"/>
          <w:sz w:val="28"/>
          <w:szCs w:val="28"/>
        </w:rPr>
        <w:t>арднер, Р.</w:t>
      </w:r>
      <w:r w:rsidR="001811AA">
        <w:rPr>
          <w:rFonts w:ascii="Times New Roman" w:eastAsia="Times New Roman" w:hAnsi="Times New Roman" w:cs="Times New Roman"/>
          <w:sz w:val="28"/>
          <w:szCs w:val="28"/>
        </w:rPr>
        <w:t xml:space="preserve"> Д</w:t>
      </w:r>
      <w:r w:rsidRPr="0001582D">
        <w:rPr>
          <w:rFonts w:ascii="Times New Roman" w:eastAsia="Times New Roman" w:hAnsi="Times New Roman" w:cs="Times New Roman"/>
          <w:sz w:val="28"/>
          <w:szCs w:val="28"/>
        </w:rPr>
        <w:t>у</w:t>
      </w:r>
      <w:r w:rsidR="001811AA">
        <w:rPr>
          <w:rFonts w:ascii="Times New Roman" w:eastAsia="Times New Roman" w:hAnsi="Times New Roman" w:cs="Times New Roman"/>
          <w:sz w:val="28"/>
          <w:szCs w:val="28"/>
        </w:rPr>
        <w:t>д</w:t>
      </w:r>
      <w:r w:rsidRPr="0001582D">
        <w:rPr>
          <w:rFonts w:ascii="Times New Roman" w:eastAsia="Times New Roman" w:hAnsi="Times New Roman" w:cs="Times New Roman"/>
          <w:sz w:val="28"/>
          <w:szCs w:val="28"/>
        </w:rPr>
        <w:t xml:space="preserve">а, </w:t>
      </w:r>
      <w:r w:rsidR="001811AA">
        <w:rPr>
          <w:rFonts w:ascii="Times New Roman" w:eastAsia="Times New Roman" w:hAnsi="Times New Roman" w:cs="Times New Roman"/>
          <w:sz w:val="28"/>
          <w:szCs w:val="28"/>
        </w:rPr>
        <w:t>Г</w:t>
      </w:r>
      <w:r w:rsidRPr="0001582D">
        <w:rPr>
          <w:rFonts w:ascii="Times New Roman" w:eastAsia="Times New Roman" w:hAnsi="Times New Roman" w:cs="Times New Roman"/>
          <w:sz w:val="28"/>
          <w:szCs w:val="28"/>
        </w:rPr>
        <w:t>.</w:t>
      </w:r>
      <w:r w:rsidR="001174DB">
        <w:rPr>
          <w:rFonts w:ascii="Times New Roman" w:eastAsia="Times New Roman" w:hAnsi="Times New Roman" w:cs="Times New Roman"/>
          <w:sz w:val="28"/>
          <w:szCs w:val="28"/>
          <w:lang w:val="ru-RU"/>
        </w:rPr>
        <w:t> </w:t>
      </w:r>
      <w:r w:rsidR="001811AA">
        <w:rPr>
          <w:rFonts w:ascii="Times New Roman" w:eastAsia="Times New Roman" w:hAnsi="Times New Roman" w:cs="Times New Roman"/>
          <w:sz w:val="28"/>
          <w:szCs w:val="28"/>
        </w:rPr>
        <w:t>С</w:t>
      </w:r>
      <w:r w:rsidRPr="0001582D">
        <w:rPr>
          <w:rFonts w:ascii="Times New Roman" w:eastAsia="Times New Roman" w:hAnsi="Times New Roman" w:cs="Times New Roman"/>
          <w:sz w:val="28"/>
          <w:szCs w:val="28"/>
        </w:rPr>
        <w:t>ебаст</w:t>
      </w:r>
      <w:r w:rsidR="001811AA">
        <w:rPr>
          <w:rFonts w:ascii="Times New Roman" w:eastAsia="Times New Roman" w:hAnsi="Times New Roman" w:cs="Times New Roman"/>
          <w:sz w:val="28"/>
          <w:szCs w:val="28"/>
        </w:rPr>
        <w:t>і</w:t>
      </w:r>
      <w:r w:rsidRPr="0001582D">
        <w:rPr>
          <w:rFonts w:ascii="Times New Roman" w:eastAsia="Times New Roman" w:hAnsi="Times New Roman" w:cs="Times New Roman"/>
          <w:sz w:val="28"/>
          <w:szCs w:val="28"/>
        </w:rPr>
        <w:t>ан,</w:t>
      </w:r>
      <w:r>
        <w:rPr>
          <w:rFonts w:ascii="Times New Roman" w:eastAsia="Times New Roman" w:hAnsi="Times New Roman" w:cs="Times New Roman"/>
          <w:sz w:val="28"/>
          <w:szCs w:val="28"/>
        </w:rPr>
        <w:t xml:space="preserve"> </w:t>
      </w:r>
      <w:r w:rsidR="001811AA">
        <w:rPr>
          <w:rFonts w:ascii="Times New Roman" w:eastAsia="Times New Roman" w:hAnsi="Times New Roman" w:cs="Times New Roman"/>
          <w:sz w:val="28"/>
          <w:szCs w:val="28"/>
        </w:rPr>
        <w:t>Дж</w:t>
      </w:r>
      <w:r w:rsidRPr="0001582D">
        <w:rPr>
          <w:rFonts w:ascii="Times New Roman" w:eastAsia="Times New Roman" w:hAnsi="Times New Roman" w:cs="Times New Roman"/>
          <w:sz w:val="28"/>
          <w:szCs w:val="28"/>
        </w:rPr>
        <w:t xml:space="preserve">. </w:t>
      </w:r>
      <w:r w:rsidR="001811AA">
        <w:rPr>
          <w:rFonts w:ascii="Times New Roman" w:eastAsia="Times New Roman" w:hAnsi="Times New Roman" w:cs="Times New Roman"/>
          <w:sz w:val="28"/>
          <w:szCs w:val="28"/>
        </w:rPr>
        <w:t>Т</w:t>
      </w:r>
      <w:r w:rsidRPr="0001582D">
        <w:rPr>
          <w:rFonts w:ascii="Times New Roman" w:eastAsia="Times New Roman" w:hAnsi="Times New Roman" w:cs="Times New Roman"/>
          <w:sz w:val="28"/>
          <w:szCs w:val="28"/>
        </w:rPr>
        <w:t xml:space="preserve">у, </w:t>
      </w:r>
      <w:r w:rsidR="001811AA">
        <w:rPr>
          <w:rFonts w:ascii="Times New Roman" w:eastAsia="Times New Roman" w:hAnsi="Times New Roman" w:cs="Times New Roman"/>
          <w:sz w:val="28"/>
          <w:szCs w:val="28"/>
        </w:rPr>
        <w:t>К</w:t>
      </w:r>
      <w:r w:rsidRPr="0001582D">
        <w:rPr>
          <w:rFonts w:ascii="Times New Roman" w:eastAsia="Times New Roman" w:hAnsi="Times New Roman" w:cs="Times New Roman"/>
          <w:sz w:val="28"/>
          <w:szCs w:val="28"/>
        </w:rPr>
        <w:t xml:space="preserve">. Фу, </w:t>
      </w:r>
      <w:r w:rsidR="001811AA">
        <w:rPr>
          <w:rFonts w:ascii="Times New Roman" w:eastAsia="Times New Roman" w:hAnsi="Times New Roman" w:cs="Times New Roman"/>
          <w:sz w:val="28"/>
          <w:szCs w:val="28"/>
        </w:rPr>
        <w:t>П.</w:t>
      </w:r>
      <w:r w:rsidRPr="0001582D">
        <w:rPr>
          <w:rFonts w:ascii="Times New Roman" w:eastAsia="Times New Roman" w:hAnsi="Times New Roman" w:cs="Times New Roman"/>
          <w:sz w:val="28"/>
          <w:szCs w:val="28"/>
        </w:rPr>
        <w:t xml:space="preserve"> </w:t>
      </w:r>
      <w:r w:rsidR="001811AA">
        <w:rPr>
          <w:rFonts w:ascii="Times New Roman" w:eastAsia="Times New Roman" w:hAnsi="Times New Roman" w:cs="Times New Roman"/>
          <w:sz w:val="28"/>
          <w:szCs w:val="28"/>
        </w:rPr>
        <w:t>Х</w:t>
      </w:r>
      <w:r w:rsidRPr="0001582D">
        <w:rPr>
          <w:rFonts w:ascii="Times New Roman" w:eastAsia="Times New Roman" w:hAnsi="Times New Roman" w:cs="Times New Roman"/>
          <w:sz w:val="28"/>
          <w:szCs w:val="28"/>
        </w:rPr>
        <w:t xml:space="preserve">арт, </w:t>
      </w:r>
      <w:r w:rsidR="001811AA">
        <w:rPr>
          <w:rFonts w:ascii="Times New Roman" w:eastAsia="Times New Roman" w:hAnsi="Times New Roman" w:cs="Times New Roman"/>
          <w:sz w:val="28"/>
          <w:szCs w:val="28"/>
        </w:rPr>
        <w:t>С</w:t>
      </w:r>
      <w:r w:rsidRPr="0001582D">
        <w:rPr>
          <w:rFonts w:ascii="Times New Roman" w:eastAsia="Times New Roman" w:hAnsi="Times New Roman" w:cs="Times New Roman"/>
          <w:sz w:val="28"/>
          <w:szCs w:val="28"/>
        </w:rPr>
        <w:t xml:space="preserve">. </w:t>
      </w:r>
      <w:r w:rsidR="001811AA">
        <w:rPr>
          <w:rFonts w:ascii="Times New Roman" w:eastAsia="Times New Roman" w:hAnsi="Times New Roman" w:cs="Times New Roman"/>
          <w:sz w:val="28"/>
          <w:szCs w:val="28"/>
        </w:rPr>
        <w:t>В</w:t>
      </w:r>
      <w:r w:rsidRPr="0001582D">
        <w:rPr>
          <w:rFonts w:ascii="Times New Roman" w:eastAsia="Times New Roman" w:hAnsi="Times New Roman" w:cs="Times New Roman"/>
          <w:sz w:val="28"/>
          <w:szCs w:val="28"/>
        </w:rPr>
        <w:t xml:space="preserve">атанабе та </w:t>
      </w:r>
      <w:r w:rsidR="001811AA">
        <w:rPr>
          <w:rFonts w:ascii="Times New Roman" w:eastAsia="Times New Roman" w:hAnsi="Times New Roman" w:cs="Times New Roman"/>
          <w:sz w:val="28"/>
          <w:szCs w:val="28"/>
        </w:rPr>
        <w:t>ін.</w:t>
      </w:r>
      <w:r w:rsidR="009753E4">
        <w:rPr>
          <w:rFonts w:ascii="Times New Roman" w:eastAsia="Times New Roman" w:hAnsi="Times New Roman" w:cs="Times New Roman"/>
          <w:sz w:val="28"/>
          <w:szCs w:val="28"/>
        </w:rPr>
        <w:t xml:space="preserve"> але питанням визначення якості зображень досі приділяється недостатньо уваги.</w:t>
      </w:r>
    </w:p>
    <w:p w14:paraId="69935856" w14:textId="77777777" w:rsidR="00DB1114" w:rsidRPr="00DB1114" w:rsidRDefault="00DB1114" w:rsidP="001E1BAB">
      <w:pPr>
        <w:pStyle w:val="1"/>
        <w:keepNext w:val="0"/>
        <w:keepLines w:val="0"/>
        <w:spacing w:before="0"/>
        <w:jc w:val="both"/>
        <w:rPr>
          <w:rFonts w:ascii="Times New Roman" w:eastAsia="Times New Roman" w:hAnsi="Times New Roman" w:cs="Times New Roman"/>
          <w:sz w:val="28"/>
          <w:szCs w:val="28"/>
        </w:rPr>
      </w:pPr>
      <w:r w:rsidRPr="00DB1114">
        <w:rPr>
          <w:rFonts w:ascii="Times New Roman" w:eastAsia="Times New Roman" w:hAnsi="Times New Roman" w:cs="Times New Roman"/>
          <w:sz w:val="28"/>
          <w:szCs w:val="28"/>
        </w:rPr>
        <w:t xml:space="preserve">Для вирішення завдань </w:t>
      </w:r>
      <w:r w:rsidR="009753E4" w:rsidRPr="0001582D">
        <w:rPr>
          <w:rFonts w:ascii="Times New Roman" w:eastAsia="Times New Roman" w:hAnsi="Times New Roman" w:cs="Times New Roman"/>
          <w:sz w:val="28"/>
          <w:szCs w:val="28"/>
        </w:rPr>
        <w:t>розп</w:t>
      </w:r>
      <w:r w:rsidR="009753E4">
        <w:rPr>
          <w:rFonts w:ascii="Times New Roman" w:eastAsia="Times New Roman" w:hAnsi="Times New Roman" w:cs="Times New Roman"/>
          <w:sz w:val="28"/>
          <w:szCs w:val="28"/>
        </w:rPr>
        <w:t>і</w:t>
      </w:r>
      <w:r w:rsidR="009753E4" w:rsidRPr="0001582D">
        <w:rPr>
          <w:rFonts w:ascii="Times New Roman" w:eastAsia="Times New Roman" w:hAnsi="Times New Roman" w:cs="Times New Roman"/>
          <w:sz w:val="28"/>
          <w:szCs w:val="28"/>
        </w:rPr>
        <w:t xml:space="preserve">знавання </w:t>
      </w:r>
      <w:r w:rsidR="009753E4">
        <w:rPr>
          <w:rFonts w:ascii="Times New Roman" w:eastAsia="Times New Roman" w:hAnsi="Times New Roman" w:cs="Times New Roman"/>
          <w:sz w:val="28"/>
          <w:szCs w:val="28"/>
        </w:rPr>
        <w:t xml:space="preserve">та фільтрації образів </w:t>
      </w:r>
      <w:r w:rsidRPr="00DB1114">
        <w:rPr>
          <w:rFonts w:ascii="Times New Roman" w:eastAsia="Times New Roman" w:hAnsi="Times New Roman" w:cs="Times New Roman"/>
          <w:sz w:val="28"/>
          <w:szCs w:val="28"/>
        </w:rPr>
        <w:t xml:space="preserve">потрібна інтелектуальна система прийняття рішень з оцінювання якості зображень, реалізована на основі міжнародних стандартів і здатна працювати на будь-яких </w:t>
      </w:r>
      <w:r w:rsidR="00D1080E" w:rsidRPr="00DB1114">
        <w:rPr>
          <w:rFonts w:ascii="Times New Roman" w:eastAsia="Times New Roman" w:hAnsi="Times New Roman" w:cs="Times New Roman"/>
          <w:sz w:val="28"/>
          <w:szCs w:val="28"/>
        </w:rPr>
        <w:t>електронних</w:t>
      </w:r>
      <w:r w:rsidRPr="00DB1114">
        <w:rPr>
          <w:rFonts w:ascii="Times New Roman" w:eastAsia="Times New Roman" w:hAnsi="Times New Roman" w:cs="Times New Roman"/>
          <w:sz w:val="28"/>
          <w:szCs w:val="28"/>
        </w:rPr>
        <w:t xml:space="preserve"> пристроях. Така система допомогла б автоматизувати вибір най</w:t>
      </w:r>
      <w:r w:rsidR="00D1080E">
        <w:rPr>
          <w:rFonts w:ascii="Times New Roman" w:eastAsia="Times New Roman" w:hAnsi="Times New Roman" w:cs="Times New Roman"/>
          <w:sz w:val="28"/>
          <w:szCs w:val="28"/>
        </w:rPr>
        <w:t>к</w:t>
      </w:r>
      <w:r w:rsidRPr="00DB1114">
        <w:rPr>
          <w:rFonts w:ascii="Times New Roman" w:eastAsia="Times New Roman" w:hAnsi="Times New Roman" w:cs="Times New Roman"/>
          <w:sz w:val="28"/>
          <w:szCs w:val="28"/>
        </w:rPr>
        <w:t>ращих зображень та їх аналіз. Архітектура такого рішення повинна бути масштабованою: досить недорогою для невеликих систем і в той же час досить гнучкою для вирішення завдань, які виникатимуть у міру подальшого розвитку системи.</w:t>
      </w:r>
    </w:p>
    <w:p w14:paraId="54B0D573" w14:textId="77777777" w:rsidR="00DB1114" w:rsidRPr="00DB1114" w:rsidRDefault="00DB1114" w:rsidP="001E1BAB">
      <w:pPr>
        <w:pStyle w:val="1"/>
        <w:keepNext w:val="0"/>
        <w:keepLines w:val="0"/>
        <w:spacing w:before="0"/>
        <w:jc w:val="both"/>
        <w:rPr>
          <w:rFonts w:ascii="Times New Roman" w:eastAsia="Times New Roman" w:hAnsi="Times New Roman" w:cs="Times New Roman"/>
          <w:sz w:val="28"/>
          <w:szCs w:val="28"/>
        </w:rPr>
      </w:pPr>
      <w:r w:rsidRPr="00DB1114">
        <w:rPr>
          <w:rFonts w:ascii="Times New Roman" w:eastAsia="Times New Roman" w:hAnsi="Times New Roman" w:cs="Times New Roman"/>
          <w:sz w:val="28"/>
          <w:szCs w:val="28"/>
        </w:rPr>
        <w:t>Таким чином, метою роботи є розробка архітектури, опис принципів роботи та реалізація інтелектуальної системи підтримки прийняття рішень з оцінювання якості зображень.</w:t>
      </w:r>
    </w:p>
    <w:p w14:paraId="1EF9806F" w14:textId="77777777" w:rsidR="00DB1114" w:rsidRPr="00DB1114" w:rsidRDefault="00DB1114" w:rsidP="001E1BAB">
      <w:pPr>
        <w:pStyle w:val="1"/>
        <w:keepNext w:val="0"/>
        <w:keepLines w:val="0"/>
        <w:spacing w:before="0"/>
        <w:jc w:val="both"/>
        <w:rPr>
          <w:rFonts w:ascii="Times New Roman" w:eastAsia="Times New Roman" w:hAnsi="Times New Roman" w:cs="Times New Roman"/>
          <w:sz w:val="28"/>
          <w:szCs w:val="28"/>
        </w:rPr>
      </w:pPr>
      <w:r w:rsidRPr="00DB1114">
        <w:rPr>
          <w:rFonts w:ascii="Times New Roman" w:eastAsia="Times New Roman" w:hAnsi="Times New Roman" w:cs="Times New Roman"/>
          <w:sz w:val="28"/>
          <w:szCs w:val="28"/>
        </w:rPr>
        <w:t>Для досягнення цих цілей вирішені наступні завдання .</w:t>
      </w:r>
    </w:p>
    <w:p w14:paraId="64C0EC20" w14:textId="07C2539C" w:rsidR="00DB1114" w:rsidRPr="001174DB" w:rsidRDefault="00DB1114" w:rsidP="001E1BAB">
      <w:pPr>
        <w:pStyle w:val="1"/>
        <w:keepNext w:val="0"/>
        <w:keepLines w:val="0"/>
        <w:spacing w:before="0"/>
        <w:jc w:val="both"/>
        <w:rPr>
          <w:rFonts w:ascii="Times New Roman" w:eastAsia="Times New Roman" w:hAnsi="Times New Roman" w:cs="Times New Roman"/>
          <w:sz w:val="28"/>
          <w:szCs w:val="28"/>
          <w:lang w:val="ru-RU"/>
        </w:rPr>
      </w:pPr>
      <w:r w:rsidRPr="00DB1114">
        <w:rPr>
          <w:rFonts w:ascii="Times New Roman" w:eastAsia="Times New Roman" w:hAnsi="Times New Roman" w:cs="Times New Roman"/>
          <w:sz w:val="28"/>
          <w:szCs w:val="28"/>
        </w:rPr>
        <w:t>1. Проведено аналіз існуючих підходів для визначення того, чи є зображення якісним</w:t>
      </w:r>
      <w:r w:rsidR="001174DB">
        <w:rPr>
          <w:rFonts w:ascii="Times New Roman" w:eastAsia="Times New Roman" w:hAnsi="Times New Roman" w:cs="Times New Roman"/>
          <w:sz w:val="28"/>
          <w:szCs w:val="28"/>
          <w:lang w:val="ru-RU"/>
        </w:rPr>
        <w:t>.</w:t>
      </w:r>
    </w:p>
    <w:p w14:paraId="582F849B" w14:textId="77777777" w:rsidR="00DB1114" w:rsidRPr="00DB1114" w:rsidRDefault="00DB1114" w:rsidP="001E1BAB">
      <w:pPr>
        <w:pStyle w:val="1"/>
        <w:keepNext w:val="0"/>
        <w:keepLines w:val="0"/>
        <w:spacing w:before="0"/>
        <w:jc w:val="both"/>
        <w:rPr>
          <w:rFonts w:ascii="Times New Roman" w:eastAsia="Times New Roman" w:hAnsi="Times New Roman" w:cs="Times New Roman"/>
          <w:sz w:val="28"/>
          <w:szCs w:val="28"/>
        </w:rPr>
      </w:pPr>
      <w:r w:rsidRPr="00DB1114">
        <w:rPr>
          <w:rFonts w:ascii="Times New Roman" w:eastAsia="Times New Roman" w:hAnsi="Times New Roman" w:cs="Times New Roman"/>
          <w:sz w:val="28"/>
          <w:szCs w:val="28"/>
        </w:rPr>
        <w:t>2. Розроблено архітектуру інтелектуальної системи прийняття рішень з оцінювання якості зображень.</w:t>
      </w:r>
    </w:p>
    <w:p w14:paraId="31FF0740" w14:textId="77777777" w:rsidR="00DB1114" w:rsidRPr="00DB1114" w:rsidRDefault="00DB1114" w:rsidP="001E1BAB">
      <w:pPr>
        <w:spacing w:after="0"/>
        <w:jc w:val="both"/>
        <w:rPr>
          <w:color w:val="auto"/>
          <w:szCs w:val="28"/>
        </w:rPr>
      </w:pPr>
      <w:r w:rsidRPr="00DB1114">
        <w:rPr>
          <w:color w:val="auto"/>
          <w:szCs w:val="28"/>
        </w:rPr>
        <w:t>3. Реалізовано таку систему у вигляді веб</w:t>
      </w:r>
      <w:r w:rsidR="00D1080E">
        <w:rPr>
          <w:color w:val="auto"/>
          <w:szCs w:val="28"/>
        </w:rPr>
        <w:t>-</w:t>
      </w:r>
      <w:r w:rsidRPr="00DB1114">
        <w:rPr>
          <w:color w:val="auto"/>
          <w:szCs w:val="28"/>
        </w:rPr>
        <w:t>додатку.</w:t>
      </w:r>
    </w:p>
    <w:p w14:paraId="1FC5ED08" w14:textId="77777777" w:rsidR="00DB1114" w:rsidRPr="00980EE6" w:rsidRDefault="00DB1114" w:rsidP="001E1BAB">
      <w:pPr>
        <w:pStyle w:val="1"/>
        <w:keepNext w:val="0"/>
        <w:keepLines w:val="0"/>
        <w:spacing w:before="0"/>
        <w:jc w:val="both"/>
        <w:rPr>
          <w:rFonts w:ascii="Times New Roman" w:eastAsia="Times New Roman" w:hAnsi="Times New Roman" w:cs="Times New Roman"/>
          <w:sz w:val="28"/>
          <w:szCs w:val="28"/>
        </w:rPr>
      </w:pPr>
      <w:r w:rsidRPr="00980EE6">
        <w:rPr>
          <w:rFonts w:ascii="Times New Roman" w:eastAsia="Times New Roman" w:hAnsi="Times New Roman" w:cs="Times New Roman"/>
          <w:sz w:val="28"/>
          <w:szCs w:val="28"/>
        </w:rPr>
        <w:t xml:space="preserve">Об'єктом дослідження є </w:t>
      </w:r>
      <w:r w:rsidR="00980EE6" w:rsidRPr="00980EE6">
        <w:rPr>
          <w:rFonts w:ascii="Times New Roman" w:hAnsi="Times New Roman" w:cs="Times New Roman"/>
          <w:sz w:val="28"/>
          <w:szCs w:val="28"/>
        </w:rPr>
        <w:t>інтелектуальні системи обробки та розпізнавання зображень</w:t>
      </w:r>
      <w:r w:rsidRPr="00980EE6">
        <w:rPr>
          <w:rFonts w:ascii="Times New Roman" w:eastAsia="Times New Roman" w:hAnsi="Times New Roman" w:cs="Times New Roman"/>
          <w:sz w:val="28"/>
          <w:szCs w:val="28"/>
        </w:rPr>
        <w:t>.</w:t>
      </w:r>
    </w:p>
    <w:p w14:paraId="07230A07" w14:textId="77777777" w:rsidR="00DB1114" w:rsidRPr="00980EE6" w:rsidRDefault="00DB1114" w:rsidP="001E1BAB">
      <w:pPr>
        <w:pStyle w:val="1"/>
        <w:keepNext w:val="0"/>
        <w:keepLines w:val="0"/>
        <w:spacing w:before="0"/>
        <w:jc w:val="both"/>
        <w:rPr>
          <w:rFonts w:ascii="Times New Roman" w:eastAsia="Times New Roman" w:hAnsi="Times New Roman" w:cs="Times New Roman"/>
          <w:color w:val="auto"/>
          <w:sz w:val="28"/>
          <w:szCs w:val="28"/>
        </w:rPr>
      </w:pPr>
      <w:r w:rsidRPr="00980EE6">
        <w:rPr>
          <w:rFonts w:ascii="Times New Roman" w:eastAsia="Times New Roman" w:hAnsi="Times New Roman" w:cs="Times New Roman"/>
          <w:color w:val="auto"/>
          <w:sz w:val="28"/>
          <w:szCs w:val="28"/>
        </w:rPr>
        <w:t xml:space="preserve">Предметом дослідження є </w:t>
      </w:r>
      <w:r w:rsidR="00980EE6" w:rsidRPr="00980EE6">
        <w:rPr>
          <w:rFonts w:ascii="Times New Roman" w:hAnsi="Times New Roman" w:cs="Times New Roman"/>
          <w:sz w:val="28"/>
          <w:szCs w:val="28"/>
        </w:rPr>
        <w:t>методи та алгоритми формування системи</w:t>
      </w:r>
      <w:r w:rsidRPr="00980EE6">
        <w:rPr>
          <w:rFonts w:ascii="Times New Roman" w:eastAsia="Times New Roman" w:hAnsi="Times New Roman" w:cs="Times New Roman"/>
          <w:color w:val="auto"/>
          <w:sz w:val="28"/>
          <w:szCs w:val="28"/>
        </w:rPr>
        <w:t xml:space="preserve"> підтримки прийняття рішень</w:t>
      </w:r>
      <w:r w:rsidR="00980EE6" w:rsidRPr="00980EE6">
        <w:rPr>
          <w:rFonts w:ascii="Times New Roman" w:eastAsia="Times New Roman" w:hAnsi="Times New Roman" w:cs="Times New Roman"/>
          <w:color w:val="auto"/>
          <w:sz w:val="28"/>
          <w:szCs w:val="28"/>
        </w:rPr>
        <w:t xml:space="preserve"> щодо оцінки якості зображення</w:t>
      </w:r>
      <w:r w:rsidRPr="00980EE6">
        <w:rPr>
          <w:rFonts w:ascii="Times New Roman" w:eastAsia="Times New Roman" w:hAnsi="Times New Roman" w:cs="Times New Roman"/>
          <w:color w:val="auto"/>
          <w:sz w:val="28"/>
          <w:szCs w:val="28"/>
        </w:rPr>
        <w:t>.</w:t>
      </w:r>
    </w:p>
    <w:p w14:paraId="664451E8" w14:textId="77777777" w:rsidR="00DB1114" w:rsidRPr="00DB1114" w:rsidRDefault="00DB1114" w:rsidP="001E1BAB">
      <w:pPr>
        <w:pStyle w:val="1"/>
        <w:keepNext w:val="0"/>
        <w:keepLines w:val="0"/>
        <w:spacing w:before="0"/>
        <w:jc w:val="both"/>
        <w:rPr>
          <w:rFonts w:ascii="Times New Roman" w:eastAsia="Times New Roman" w:hAnsi="Times New Roman" w:cs="Times New Roman"/>
          <w:sz w:val="28"/>
          <w:szCs w:val="28"/>
        </w:rPr>
      </w:pPr>
      <w:r w:rsidRPr="00DB1114">
        <w:rPr>
          <w:rFonts w:ascii="Times New Roman" w:eastAsia="Times New Roman" w:hAnsi="Times New Roman" w:cs="Times New Roman"/>
          <w:sz w:val="28"/>
          <w:szCs w:val="28"/>
        </w:rPr>
        <w:t>В якості методів дослідження використовуються методи supervised learning та методи аналізу зображення.</w:t>
      </w:r>
    </w:p>
    <w:p w14:paraId="6607274B" w14:textId="77777777" w:rsidR="00DB1114" w:rsidRPr="00DB1114" w:rsidRDefault="00DB1114" w:rsidP="001E1BAB">
      <w:pPr>
        <w:pStyle w:val="1"/>
        <w:keepNext w:val="0"/>
        <w:keepLines w:val="0"/>
        <w:spacing w:before="0"/>
        <w:jc w:val="both"/>
        <w:rPr>
          <w:rFonts w:ascii="Times New Roman" w:eastAsia="Times New Roman" w:hAnsi="Times New Roman" w:cs="Times New Roman"/>
          <w:sz w:val="28"/>
          <w:szCs w:val="28"/>
        </w:rPr>
      </w:pPr>
      <w:r w:rsidRPr="00DB1114">
        <w:rPr>
          <w:rFonts w:ascii="Times New Roman" w:eastAsia="Times New Roman" w:hAnsi="Times New Roman" w:cs="Times New Roman"/>
          <w:sz w:val="28"/>
          <w:szCs w:val="28"/>
        </w:rPr>
        <w:t>Наукова новизна отриманих результатів полягає в наступному.</w:t>
      </w:r>
    </w:p>
    <w:p w14:paraId="3B7B454F" w14:textId="77777777" w:rsidR="00DB1114" w:rsidRPr="00DB1114" w:rsidRDefault="00D1080E" w:rsidP="001E1BAB">
      <w:pPr>
        <w:pStyle w:val="13"/>
        <w:keepNext w:val="0"/>
        <w:pageBreakBefore w:val="0"/>
        <w:numPr>
          <w:ilvl w:val="0"/>
          <w:numId w:val="22"/>
        </w:numPr>
        <w:tabs>
          <w:tab w:val="left" w:pos="993"/>
        </w:tabs>
        <w:spacing w:before="0" w:after="0"/>
        <w:ind w:left="0" w:firstLine="709"/>
        <w:jc w:val="both"/>
        <w:outlineLvl w:val="9"/>
        <w:rPr>
          <w:b w:val="0"/>
          <w:bCs w:val="0"/>
          <w:kern w:val="0"/>
          <w:sz w:val="28"/>
          <w:szCs w:val="28"/>
          <w:lang w:val="uk-UA" w:eastAsia="uk-UA"/>
        </w:rPr>
      </w:pPr>
      <w:r w:rsidRPr="00DB1114">
        <w:rPr>
          <w:b w:val="0"/>
          <w:bCs w:val="0"/>
          <w:kern w:val="0"/>
          <w:sz w:val="28"/>
          <w:szCs w:val="28"/>
          <w:lang w:val="uk-UA" w:eastAsia="uk-UA"/>
        </w:rPr>
        <w:t xml:space="preserve">обґрунтовано використання класифікатора за принципом </w:t>
      </w:r>
      <w:r w:rsidR="002D438A">
        <w:rPr>
          <w:b w:val="0"/>
          <w:bCs w:val="0"/>
          <w:kern w:val="0"/>
          <w:sz w:val="28"/>
          <w:szCs w:val="28"/>
          <w:lang w:val="uk-UA" w:eastAsia="uk-UA"/>
        </w:rPr>
        <w:t>«</w:t>
      </w:r>
      <w:r w:rsidRPr="00DB1114">
        <w:rPr>
          <w:b w:val="0"/>
          <w:bCs w:val="0"/>
          <w:kern w:val="0"/>
          <w:sz w:val="28"/>
          <w:szCs w:val="28"/>
          <w:lang w:val="uk-UA" w:eastAsia="uk-UA"/>
        </w:rPr>
        <w:t>навчання з вчителем</w:t>
      </w:r>
      <w:r w:rsidR="002D438A">
        <w:rPr>
          <w:b w:val="0"/>
          <w:bCs w:val="0"/>
          <w:kern w:val="0"/>
          <w:sz w:val="28"/>
          <w:szCs w:val="28"/>
          <w:lang w:val="uk-UA" w:eastAsia="uk-UA"/>
        </w:rPr>
        <w:t>»</w:t>
      </w:r>
      <w:r w:rsidRPr="00DB1114">
        <w:rPr>
          <w:b w:val="0"/>
          <w:bCs w:val="0"/>
          <w:kern w:val="0"/>
          <w:sz w:val="28"/>
          <w:szCs w:val="28"/>
          <w:lang w:val="uk-UA" w:eastAsia="uk-UA"/>
        </w:rPr>
        <w:t xml:space="preserve"> при побудові системи прийняття рішень з оцінки зображень;</w:t>
      </w:r>
    </w:p>
    <w:p w14:paraId="031EB21B" w14:textId="7FD2E4D3" w:rsidR="00DB1114" w:rsidRPr="00DB1114" w:rsidRDefault="00D1080E" w:rsidP="001E1BAB">
      <w:pPr>
        <w:pStyle w:val="13"/>
        <w:keepNext w:val="0"/>
        <w:pageBreakBefore w:val="0"/>
        <w:numPr>
          <w:ilvl w:val="0"/>
          <w:numId w:val="22"/>
        </w:numPr>
        <w:tabs>
          <w:tab w:val="left" w:pos="993"/>
        </w:tabs>
        <w:spacing w:before="0" w:after="0"/>
        <w:ind w:left="0" w:firstLine="709"/>
        <w:jc w:val="both"/>
        <w:outlineLvl w:val="9"/>
        <w:rPr>
          <w:b w:val="0"/>
          <w:bCs w:val="0"/>
          <w:color w:val="000000"/>
          <w:kern w:val="0"/>
          <w:sz w:val="28"/>
          <w:szCs w:val="28"/>
          <w:lang w:val="uk-UA" w:eastAsia="uk-UA"/>
        </w:rPr>
      </w:pPr>
      <w:r w:rsidRPr="00DB1114">
        <w:rPr>
          <w:b w:val="0"/>
          <w:bCs w:val="0"/>
          <w:color w:val="000000"/>
          <w:kern w:val="0"/>
          <w:sz w:val="28"/>
          <w:szCs w:val="28"/>
          <w:lang w:val="uk-UA" w:eastAsia="uk-UA"/>
        </w:rPr>
        <w:t>розроблено спосіб оцінювання якості зображень за наявними характеристиками та знайдено список цих характеристик</w:t>
      </w:r>
      <w:ins w:id="3" w:author="Asus" w:date="2014-06-08T23:14:00Z">
        <w:r w:rsidR="001F040C">
          <w:rPr>
            <w:b w:val="0"/>
            <w:bCs w:val="0"/>
            <w:color w:val="000000"/>
            <w:kern w:val="0"/>
            <w:sz w:val="28"/>
            <w:szCs w:val="28"/>
            <w:lang w:val="uk-UA" w:eastAsia="uk-UA"/>
          </w:rPr>
          <w:t>.</w:t>
        </w:r>
      </w:ins>
      <w:del w:id="4" w:author="Asus" w:date="2014-06-08T23:14:00Z">
        <w:r w:rsidRPr="00DB1114" w:rsidDel="001F040C">
          <w:rPr>
            <w:b w:val="0"/>
            <w:bCs w:val="0"/>
            <w:color w:val="000000"/>
            <w:kern w:val="0"/>
            <w:sz w:val="28"/>
            <w:szCs w:val="28"/>
            <w:lang w:val="uk-UA" w:eastAsia="uk-UA"/>
          </w:rPr>
          <w:delText>;</w:delText>
        </w:r>
      </w:del>
    </w:p>
    <w:p w14:paraId="4BA37772" w14:textId="5BB9BEA0" w:rsidR="00DB1114" w:rsidRPr="00DB1114" w:rsidDel="001F040C" w:rsidRDefault="00D1080E" w:rsidP="001E1BAB">
      <w:pPr>
        <w:pStyle w:val="13"/>
        <w:keepNext w:val="0"/>
        <w:pageBreakBefore w:val="0"/>
        <w:numPr>
          <w:ilvl w:val="0"/>
          <w:numId w:val="22"/>
        </w:numPr>
        <w:tabs>
          <w:tab w:val="left" w:pos="993"/>
        </w:tabs>
        <w:spacing w:before="0" w:after="0"/>
        <w:ind w:left="0" w:firstLine="709"/>
        <w:jc w:val="both"/>
        <w:outlineLvl w:val="9"/>
        <w:rPr>
          <w:b w:val="0"/>
          <w:bCs w:val="0"/>
          <w:color w:val="000000"/>
          <w:kern w:val="0"/>
          <w:sz w:val="28"/>
          <w:szCs w:val="28"/>
          <w:lang w:val="uk-UA" w:eastAsia="uk-UA"/>
        </w:rPr>
      </w:pPr>
      <w:moveFromRangeStart w:id="5" w:author="Asus" w:date="2014-06-08T23:15:00Z" w:name="move390032636"/>
      <w:moveFrom w:id="6" w:author="Asus" w:date="2014-06-08T23:15:00Z">
        <w:r w:rsidRPr="00DB1114" w:rsidDel="001F040C">
          <w:rPr>
            <w:b w:val="0"/>
            <w:bCs w:val="0"/>
            <w:color w:val="000000"/>
            <w:kern w:val="0"/>
            <w:sz w:val="28"/>
            <w:szCs w:val="28"/>
            <w:lang w:val="uk-UA" w:eastAsia="uk-UA"/>
          </w:rPr>
          <w:t>розроблено веб</w:t>
        </w:r>
        <w:r w:rsidDel="001F040C">
          <w:rPr>
            <w:b w:val="0"/>
            <w:bCs w:val="0"/>
            <w:color w:val="000000"/>
            <w:kern w:val="0"/>
            <w:sz w:val="28"/>
            <w:szCs w:val="28"/>
            <w:lang w:val="uk-UA" w:eastAsia="uk-UA"/>
          </w:rPr>
          <w:t>-</w:t>
        </w:r>
        <w:r w:rsidRPr="00DB1114" w:rsidDel="001F040C">
          <w:rPr>
            <w:b w:val="0"/>
            <w:bCs w:val="0"/>
            <w:color w:val="000000"/>
            <w:kern w:val="0"/>
            <w:sz w:val="28"/>
            <w:szCs w:val="28"/>
            <w:lang w:val="uk-UA" w:eastAsia="uk-UA"/>
          </w:rPr>
          <w:t xml:space="preserve">додаток у </w:t>
        </w:r>
        <w:r w:rsidR="002D438A" w:rsidDel="001F040C">
          <w:rPr>
            <w:b w:val="0"/>
            <w:bCs w:val="0"/>
            <w:color w:val="000000"/>
            <w:kern w:val="0"/>
            <w:sz w:val="28"/>
            <w:szCs w:val="28"/>
            <w:lang w:val="uk-UA" w:eastAsia="uk-UA"/>
          </w:rPr>
          <w:t>«</w:t>
        </w:r>
        <w:r w:rsidRPr="00DB1114" w:rsidDel="001F040C">
          <w:rPr>
            <w:b w:val="0"/>
            <w:bCs w:val="0"/>
            <w:color w:val="000000"/>
            <w:kern w:val="0"/>
            <w:sz w:val="28"/>
            <w:szCs w:val="28"/>
            <w:lang w:val="uk-UA" w:eastAsia="uk-UA"/>
          </w:rPr>
          <w:t>хмарі</w:t>
        </w:r>
        <w:r w:rsidR="002D438A" w:rsidDel="001F040C">
          <w:rPr>
            <w:b w:val="0"/>
            <w:bCs w:val="0"/>
            <w:color w:val="000000"/>
            <w:kern w:val="0"/>
            <w:sz w:val="28"/>
            <w:szCs w:val="28"/>
            <w:lang w:val="uk-UA" w:eastAsia="uk-UA"/>
          </w:rPr>
          <w:t>»</w:t>
        </w:r>
        <w:r w:rsidRPr="00DB1114" w:rsidDel="001F040C">
          <w:rPr>
            <w:b w:val="0"/>
            <w:bCs w:val="0"/>
            <w:color w:val="000000"/>
            <w:kern w:val="0"/>
            <w:sz w:val="28"/>
            <w:szCs w:val="28"/>
            <w:lang w:val="uk-UA" w:eastAsia="uk-UA"/>
          </w:rPr>
          <w:t xml:space="preserve"> який є інтерфейсом до системи прийняття рішень.</w:t>
        </w:r>
      </w:moveFrom>
    </w:p>
    <w:moveFromRangeEnd w:id="5"/>
    <w:p w14:paraId="45780507" w14:textId="2D3C2BE6" w:rsidR="001F040C" w:rsidRPr="00DB1114" w:rsidRDefault="00DB1114" w:rsidP="001F040C">
      <w:pPr>
        <w:pStyle w:val="13"/>
        <w:keepNext w:val="0"/>
        <w:pageBreakBefore w:val="0"/>
        <w:numPr>
          <w:ilvl w:val="0"/>
          <w:numId w:val="22"/>
        </w:numPr>
        <w:tabs>
          <w:tab w:val="left" w:pos="993"/>
        </w:tabs>
        <w:spacing w:before="0" w:after="0"/>
        <w:ind w:left="0" w:firstLine="709"/>
        <w:jc w:val="both"/>
        <w:outlineLvl w:val="9"/>
        <w:rPr>
          <w:b w:val="0"/>
          <w:bCs w:val="0"/>
          <w:color w:val="000000"/>
          <w:kern w:val="0"/>
          <w:sz w:val="28"/>
          <w:szCs w:val="28"/>
          <w:lang w:val="uk-UA" w:eastAsia="uk-UA"/>
        </w:rPr>
      </w:pPr>
      <w:r w:rsidRPr="00DB1114">
        <w:rPr>
          <w:sz w:val="28"/>
          <w:szCs w:val="28"/>
        </w:rPr>
        <w:t>Практичними результатами роботи є розробка системи прийняття рішень</w:t>
      </w:r>
      <w:ins w:id="7" w:author="Asus" w:date="2014-06-08T23:15:00Z">
        <w:r w:rsidR="001F040C">
          <w:rPr>
            <w:sz w:val="28"/>
            <w:szCs w:val="28"/>
          </w:rPr>
          <w:t xml:space="preserve"> у </w:t>
        </w:r>
      </w:ins>
      <w:moveToRangeStart w:id="8" w:author="Asus" w:date="2014-06-08T23:15:00Z" w:name="move390032636"/>
      <w:moveTo w:id="9" w:author="Asus" w:date="2014-06-08T23:15:00Z">
        <w:del w:id="10" w:author="Asus" w:date="2014-06-08T23:15:00Z">
          <w:r w:rsidR="001F040C" w:rsidRPr="00DB1114" w:rsidDel="001F040C">
            <w:rPr>
              <w:b w:val="0"/>
              <w:bCs w:val="0"/>
              <w:color w:val="000000"/>
              <w:kern w:val="0"/>
              <w:sz w:val="28"/>
              <w:szCs w:val="28"/>
              <w:lang w:val="uk-UA" w:eastAsia="uk-UA"/>
            </w:rPr>
            <w:delText xml:space="preserve">розроблено </w:delText>
          </w:r>
        </w:del>
      </w:moveTo>
      <w:ins w:id="11" w:author="Asus" w:date="2014-06-08T23:15:00Z">
        <w:r w:rsidR="001F040C">
          <w:rPr>
            <w:b w:val="0"/>
            <w:bCs w:val="0"/>
            <w:color w:val="000000"/>
            <w:kern w:val="0"/>
            <w:sz w:val="28"/>
            <w:szCs w:val="28"/>
            <w:lang w:val="uk-UA" w:eastAsia="uk-UA"/>
          </w:rPr>
          <w:t xml:space="preserve">вигляді </w:t>
        </w:r>
      </w:ins>
      <w:moveTo w:id="12" w:author="Asus" w:date="2014-06-08T23:15:00Z">
        <w:r w:rsidR="001F040C" w:rsidRPr="00DB1114">
          <w:rPr>
            <w:b w:val="0"/>
            <w:bCs w:val="0"/>
            <w:color w:val="000000"/>
            <w:kern w:val="0"/>
            <w:sz w:val="28"/>
            <w:szCs w:val="28"/>
            <w:lang w:val="uk-UA" w:eastAsia="uk-UA"/>
          </w:rPr>
          <w:t>веб</w:t>
        </w:r>
        <w:r w:rsidR="001F040C">
          <w:rPr>
            <w:b w:val="0"/>
            <w:bCs w:val="0"/>
            <w:color w:val="000000"/>
            <w:kern w:val="0"/>
            <w:sz w:val="28"/>
            <w:szCs w:val="28"/>
            <w:lang w:val="uk-UA" w:eastAsia="uk-UA"/>
          </w:rPr>
          <w:t>-</w:t>
        </w:r>
        <w:r w:rsidR="001F040C" w:rsidRPr="00DB1114">
          <w:rPr>
            <w:b w:val="0"/>
            <w:bCs w:val="0"/>
            <w:color w:val="000000"/>
            <w:kern w:val="0"/>
            <w:sz w:val="28"/>
            <w:szCs w:val="28"/>
            <w:lang w:val="uk-UA" w:eastAsia="uk-UA"/>
          </w:rPr>
          <w:t>додат</w:t>
        </w:r>
        <w:del w:id="13" w:author="Asus" w:date="2014-06-08T23:15:00Z">
          <w:r w:rsidR="001F040C" w:rsidRPr="00DB1114" w:rsidDel="001F040C">
            <w:rPr>
              <w:b w:val="0"/>
              <w:bCs w:val="0"/>
              <w:color w:val="000000"/>
              <w:kern w:val="0"/>
              <w:sz w:val="28"/>
              <w:szCs w:val="28"/>
              <w:lang w:val="uk-UA" w:eastAsia="uk-UA"/>
            </w:rPr>
            <w:delText>о</w:delText>
          </w:r>
        </w:del>
        <w:r w:rsidR="001F040C" w:rsidRPr="00DB1114">
          <w:rPr>
            <w:b w:val="0"/>
            <w:bCs w:val="0"/>
            <w:color w:val="000000"/>
            <w:kern w:val="0"/>
            <w:sz w:val="28"/>
            <w:szCs w:val="28"/>
            <w:lang w:val="uk-UA" w:eastAsia="uk-UA"/>
          </w:rPr>
          <w:t>к</w:t>
        </w:r>
      </w:moveTo>
      <w:ins w:id="14" w:author="Asus" w:date="2014-06-08T23:15:00Z">
        <w:r w:rsidR="001F040C">
          <w:rPr>
            <w:b w:val="0"/>
            <w:bCs w:val="0"/>
            <w:color w:val="000000"/>
            <w:kern w:val="0"/>
            <w:sz w:val="28"/>
            <w:szCs w:val="28"/>
            <w:lang w:val="uk-UA" w:eastAsia="uk-UA"/>
          </w:rPr>
          <w:t>у</w:t>
        </w:r>
      </w:ins>
      <w:moveTo w:id="15" w:author="Asus" w:date="2014-06-08T23:15:00Z">
        <w:r w:rsidR="001F040C" w:rsidRPr="00DB1114">
          <w:rPr>
            <w:b w:val="0"/>
            <w:bCs w:val="0"/>
            <w:color w:val="000000"/>
            <w:kern w:val="0"/>
            <w:sz w:val="28"/>
            <w:szCs w:val="28"/>
            <w:lang w:val="uk-UA" w:eastAsia="uk-UA"/>
          </w:rPr>
          <w:t xml:space="preserve"> у </w:t>
        </w:r>
        <w:r w:rsidR="001F040C">
          <w:rPr>
            <w:b w:val="0"/>
            <w:bCs w:val="0"/>
            <w:color w:val="000000"/>
            <w:kern w:val="0"/>
            <w:sz w:val="28"/>
            <w:szCs w:val="28"/>
            <w:lang w:val="uk-UA" w:eastAsia="uk-UA"/>
          </w:rPr>
          <w:t>«</w:t>
        </w:r>
        <w:r w:rsidR="001F040C" w:rsidRPr="00DB1114">
          <w:rPr>
            <w:b w:val="0"/>
            <w:bCs w:val="0"/>
            <w:color w:val="000000"/>
            <w:kern w:val="0"/>
            <w:sz w:val="28"/>
            <w:szCs w:val="28"/>
            <w:lang w:val="uk-UA" w:eastAsia="uk-UA"/>
          </w:rPr>
          <w:t>хмарі</w:t>
        </w:r>
        <w:r w:rsidR="001F040C">
          <w:rPr>
            <w:b w:val="0"/>
            <w:bCs w:val="0"/>
            <w:color w:val="000000"/>
            <w:kern w:val="0"/>
            <w:sz w:val="28"/>
            <w:szCs w:val="28"/>
            <w:lang w:val="uk-UA" w:eastAsia="uk-UA"/>
          </w:rPr>
          <w:t>»</w:t>
        </w:r>
        <w:del w:id="16" w:author="Asus" w:date="2014-06-08T23:15:00Z">
          <w:r w:rsidR="001F040C" w:rsidRPr="00DB1114" w:rsidDel="001F040C">
            <w:rPr>
              <w:b w:val="0"/>
              <w:bCs w:val="0"/>
              <w:color w:val="000000"/>
              <w:kern w:val="0"/>
              <w:sz w:val="28"/>
              <w:szCs w:val="28"/>
              <w:lang w:val="uk-UA" w:eastAsia="uk-UA"/>
            </w:rPr>
            <w:delText xml:space="preserve"> який є інтерфейсом до системи прийняття рішень</w:delText>
          </w:r>
        </w:del>
        <w:r w:rsidR="001F040C" w:rsidRPr="00DB1114">
          <w:rPr>
            <w:b w:val="0"/>
            <w:bCs w:val="0"/>
            <w:color w:val="000000"/>
            <w:kern w:val="0"/>
            <w:sz w:val="28"/>
            <w:szCs w:val="28"/>
            <w:lang w:val="uk-UA" w:eastAsia="uk-UA"/>
          </w:rPr>
          <w:t>.</w:t>
        </w:r>
      </w:moveTo>
    </w:p>
    <w:moveToRangeEnd w:id="8"/>
    <w:p w14:paraId="592A2EC0" w14:textId="05FBC81E" w:rsidR="00DB1114" w:rsidRPr="00DB1114" w:rsidDel="001F040C" w:rsidRDefault="00DB1114" w:rsidP="001E1BAB">
      <w:pPr>
        <w:pStyle w:val="1"/>
        <w:keepNext w:val="0"/>
        <w:keepLines w:val="0"/>
        <w:spacing w:before="0"/>
        <w:jc w:val="both"/>
        <w:rPr>
          <w:del w:id="17" w:author="Asus" w:date="2014-06-08T23:15:00Z"/>
          <w:rFonts w:ascii="Times New Roman" w:eastAsia="Times New Roman" w:hAnsi="Times New Roman" w:cs="Times New Roman"/>
          <w:sz w:val="28"/>
          <w:szCs w:val="28"/>
        </w:rPr>
      </w:pPr>
      <w:del w:id="18" w:author="Asus" w:date="2014-06-08T23:15:00Z">
        <w:r w:rsidRPr="00DB1114" w:rsidDel="001F040C">
          <w:rPr>
            <w:rFonts w:ascii="Times New Roman" w:eastAsia="Times New Roman" w:hAnsi="Times New Roman" w:cs="Times New Roman"/>
            <w:sz w:val="28"/>
            <w:szCs w:val="28"/>
          </w:rPr>
          <w:delText>, а також реалізація цієї системи.</w:delText>
        </w:r>
      </w:del>
    </w:p>
    <w:p w14:paraId="42506087" w14:textId="77777777" w:rsidR="00DB1114" w:rsidRPr="000255E6" w:rsidRDefault="00DB1114" w:rsidP="001E1BAB">
      <w:pPr>
        <w:spacing w:after="0"/>
        <w:jc w:val="both"/>
        <w:rPr>
          <w:color w:val="auto"/>
          <w:szCs w:val="28"/>
          <w:lang w:eastAsia="en-US"/>
        </w:rPr>
      </w:pPr>
      <w:r w:rsidRPr="00DB1114">
        <w:rPr>
          <w:color w:val="auto"/>
          <w:szCs w:val="28"/>
        </w:rPr>
        <w:t>За матеріалами роботи підготовлені дві статті</w:t>
      </w:r>
      <w:r w:rsidR="000255E6">
        <w:rPr>
          <w:color w:val="auto"/>
          <w:szCs w:val="28"/>
        </w:rPr>
        <w:t>:</w:t>
      </w:r>
      <w:r w:rsidRPr="00DB1114">
        <w:rPr>
          <w:color w:val="auto"/>
          <w:szCs w:val="28"/>
        </w:rPr>
        <w:t xml:space="preserve"> </w:t>
      </w:r>
      <w:r w:rsidR="000255E6">
        <w:rPr>
          <w:color w:val="auto"/>
          <w:szCs w:val="28"/>
        </w:rPr>
        <w:t>о</w:t>
      </w:r>
      <w:r w:rsidRPr="00DB1114">
        <w:rPr>
          <w:color w:val="auto"/>
          <w:szCs w:val="28"/>
        </w:rPr>
        <w:t xml:space="preserve">дна </w:t>
      </w:r>
      <w:r w:rsidR="000255E6">
        <w:rPr>
          <w:color w:val="auto"/>
          <w:szCs w:val="28"/>
        </w:rPr>
        <w:t>опублікована</w:t>
      </w:r>
      <w:r w:rsidRPr="00DB1114">
        <w:rPr>
          <w:color w:val="auto"/>
          <w:szCs w:val="28"/>
        </w:rPr>
        <w:t xml:space="preserve"> в журналі </w:t>
      </w:r>
      <w:r w:rsidR="002D438A">
        <w:rPr>
          <w:color w:val="auto"/>
          <w:szCs w:val="28"/>
        </w:rPr>
        <w:t>«</w:t>
      </w:r>
      <w:r w:rsidRPr="00DB1114">
        <w:rPr>
          <w:color w:val="auto"/>
          <w:szCs w:val="28"/>
        </w:rPr>
        <w:t>A</w:t>
      </w:r>
      <w:r w:rsidRPr="00DB1114">
        <w:rPr>
          <w:color w:val="auto"/>
          <w:szCs w:val="28"/>
          <w:shd w:val="clear" w:color="auto" w:fill="FFFFFF"/>
          <w:lang w:val="en-US" w:eastAsia="en-US"/>
        </w:rPr>
        <w:t>pplied</w:t>
      </w:r>
      <w:r w:rsidRPr="000255E6">
        <w:rPr>
          <w:color w:val="auto"/>
          <w:szCs w:val="28"/>
          <w:shd w:val="clear" w:color="auto" w:fill="FFFFFF"/>
          <w:lang w:eastAsia="en-US"/>
        </w:rPr>
        <w:t xml:space="preserve"> </w:t>
      </w:r>
      <w:r w:rsidRPr="00DB1114">
        <w:rPr>
          <w:color w:val="auto"/>
          <w:szCs w:val="28"/>
          <w:shd w:val="clear" w:color="auto" w:fill="FFFFFF"/>
          <w:lang w:val="en-US" w:eastAsia="en-US"/>
        </w:rPr>
        <w:t>Sciences</w:t>
      </w:r>
      <w:r w:rsidRPr="000255E6">
        <w:rPr>
          <w:color w:val="auto"/>
          <w:szCs w:val="28"/>
          <w:shd w:val="clear" w:color="auto" w:fill="FFFFFF"/>
          <w:lang w:eastAsia="en-US"/>
        </w:rPr>
        <w:t xml:space="preserve"> </w:t>
      </w:r>
      <w:r w:rsidRPr="00DB1114">
        <w:rPr>
          <w:color w:val="auto"/>
          <w:szCs w:val="28"/>
          <w:shd w:val="clear" w:color="auto" w:fill="FFFFFF"/>
          <w:lang w:val="en-US" w:eastAsia="en-US"/>
        </w:rPr>
        <w:t>in</w:t>
      </w:r>
      <w:r w:rsidRPr="000255E6">
        <w:rPr>
          <w:color w:val="auto"/>
          <w:szCs w:val="28"/>
          <w:shd w:val="clear" w:color="auto" w:fill="FFFFFF"/>
          <w:lang w:eastAsia="en-US"/>
        </w:rPr>
        <w:t xml:space="preserve"> </w:t>
      </w:r>
      <w:r w:rsidRPr="00DB1114">
        <w:rPr>
          <w:color w:val="auto"/>
          <w:szCs w:val="28"/>
          <w:shd w:val="clear" w:color="auto" w:fill="FFFFFF"/>
          <w:lang w:val="en-US" w:eastAsia="en-US"/>
        </w:rPr>
        <w:t>Europe</w:t>
      </w:r>
      <w:r w:rsidRPr="000255E6">
        <w:rPr>
          <w:color w:val="auto"/>
          <w:szCs w:val="28"/>
          <w:shd w:val="clear" w:color="auto" w:fill="FFFFFF"/>
          <w:lang w:eastAsia="en-US"/>
        </w:rPr>
        <w:t xml:space="preserve">: </w:t>
      </w:r>
      <w:r w:rsidRPr="00DB1114">
        <w:rPr>
          <w:color w:val="auto"/>
          <w:szCs w:val="28"/>
          <w:shd w:val="clear" w:color="auto" w:fill="FFFFFF"/>
          <w:lang w:val="en-US" w:eastAsia="en-US"/>
        </w:rPr>
        <w:t>tendencies</w:t>
      </w:r>
      <w:r w:rsidRPr="000255E6">
        <w:rPr>
          <w:color w:val="auto"/>
          <w:szCs w:val="28"/>
          <w:shd w:val="clear" w:color="auto" w:fill="FFFFFF"/>
          <w:lang w:eastAsia="en-US"/>
        </w:rPr>
        <w:t xml:space="preserve"> </w:t>
      </w:r>
      <w:r w:rsidRPr="00DB1114">
        <w:rPr>
          <w:color w:val="auto"/>
          <w:szCs w:val="28"/>
          <w:shd w:val="clear" w:color="auto" w:fill="FFFFFF"/>
          <w:lang w:val="en-US" w:eastAsia="en-US"/>
        </w:rPr>
        <w:t>of</w:t>
      </w:r>
      <w:r w:rsidRPr="000255E6">
        <w:rPr>
          <w:color w:val="auto"/>
          <w:szCs w:val="28"/>
          <w:shd w:val="clear" w:color="auto" w:fill="FFFFFF"/>
          <w:lang w:eastAsia="en-US"/>
        </w:rPr>
        <w:t xml:space="preserve"> </w:t>
      </w:r>
      <w:r w:rsidRPr="00DB1114">
        <w:rPr>
          <w:color w:val="auto"/>
          <w:szCs w:val="28"/>
          <w:shd w:val="clear" w:color="auto" w:fill="FFFFFF"/>
          <w:lang w:val="en-US" w:eastAsia="en-US"/>
        </w:rPr>
        <w:t>contemporary</w:t>
      </w:r>
      <w:r w:rsidRPr="000255E6">
        <w:rPr>
          <w:color w:val="auto"/>
          <w:szCs w:val="28"/>
          <w:shd w:val="clear" w:color="auto" w:fill="FFFFFF"/>
          <w:lang w:eastAsia="en-US"/>
        </w:rPr>
        <w:t xml:space="preserve"> </w:t>
      </w:r>
      <w:r w:rsidRPr="00DB1114">
        <w:rPr>
          <w:color w:val="auto"/>
          <w:szCs w:val="28"/>
          <w:shd w:val="clear" w:color="auto" w:fill="FFFFFF"/>
          <w:lang w:val="en-US" w:eastAsia="en-US"/>
        </w:rPr>
        <w:t>development</w:t>
      </w:r>
      <w:r w:rsidRPr="000255E6">
        <w:rPr>
          <w:color w:val="auto"/>
          <w:szCs w:val="28"/>
          <w:shd w:val="clear" w:color="auto" w:fill="FFFFFF"/>
          <w:lang w:eastAsia="en-US"/>
        </w:rPr>
        <w:t xml:space="preserve">, </w:t>
      </w:r>
      <w:r w:rsidRPr="00DB1114">
        <w:rPr>
          <w:color w:val="auto"/>
          <w:szCs w:val="28"/>
          <w:shd w:val="clear" w:color="auto" w:fill="FFFFFF"/>
          <w:lang w:val="en-US" w:eastAsia="en-US"/>
        </w:rPr>
        <w:t>proceedings</w:t>
      </w:r>
      <w:r w:rsidRPr="000255E6">
        <w:rPr>
          <w:color w:val="auto"/>
          <w:szCs w:val="28"/>
          <w:shd w:val="clear" w:color="auto" w:fill="FFFFFF"/>
          <w:lang w:eastAsia="en-US"/>
        </w:rPr>
        <w:t xml:space="preserve"> </w:t>
      </w:r>
      <w:r w:rsidRPr="00DB1114">
        <w:rPr>
          <w:color w:val="auto"/>
          <w:szCs w:val="28"/>
          <w:shd w:val="clear" w:color="auto" w:fill="FFFFFF"/>
          <w:lang w:val="en-US" w:eastAsia="en-US"/>
        </w:rPr>
        <w:t>of</w:t>
      </w:r>
      <w:r w:rsidRPr="000255E6">
        <w:rPr>
          <w:color w:val="auto"/>
          <w:szCs w:val="28"/>
          <w:shd w:val="clear" w:color="auto" w:fill="FFFFFF"/>
          <w:lang w:eastAsia="en-US"/>
        </w:rPr>
        <w:t xml:space="preserve"> </w:t>
      </w:r>
      <w:r w:rsidRPr="00DB1114">
        <w:rPr>
          <w:color w:val="auto"/>
          <w:szCs w:val="28"/>
          <w:shd w:val="clear" w:color="auto" w:fill="FFFFFF"/>
          <w:lang w:val="en-US" w:eastAsia="en-US"/>
        </w:rPr>
        <w:t>the</w:t>
      </w:r>
      <w:r w:rsidRPr="000255E6">
        <w:rPr>
          <w:color w:val="auto"/>
          <w:szCs w:val="28"/>
          <w:shd w:val="clear" w:color="auto" w:fill="FFFFFF"/>
          <w:lang w:eastAsia="en-US"/>
        </w:rPr>
        <w:t xml:space="preserve"> 3 </w:t>
      </w:r>
      <w:r w:rsidRPr="00DB1114">
        <w:rPr>
          <w:color w:val="auto"/>
          <w:szCs w:val="28"/>
          <w:shd w:val="clear" w:color="auto" w:fill="FFFFFF"/>
          <w:lang w:val="en-US" w:eastAsia="en-US"/>
        </w:rPr>
        <w:t>International</w:t>
      </w:r>
      <w:r w:rsidRPr="000255E6">
        <w:rPr>
          <w:color w:val="auto"/>
          <w:szCs w:val="28"/>
          <w:shd w:val="clear" w:color="auto" w:fill="FFFFFF"/>
          <w:lang w:eastAsia="en-US"/>
        </w:rPr>
        <w:t xml:space="preserve"> </w:t>
      </w:r>
      <w:r w:rsidRPr="00DB1114">
        <w:rPr>
          <w:color w:val="auto"/>
          <w:szCs w:val="28"/>
          <w:shd w:val="clear" w:color="auto" w:fill="FFFFFF"/>
          <w:lang w:val="en-US" w:eastAsia="en-US"/>
        </w:rPr>
        <w:t>scientific</w:t>
      </w:r>
      <w:r w:rsidRPr="000255E6">
        <w:rPr>
          <w:color w:val="auto"/>
          <w:szCs w:val="28"/>
          <w:shd w:val="clear" w:color="auto" w:fill="FFFFFF"/>
          <w:lang w:eastAsia="en-US"/>
        </w:rPr>
        <w:t xml:space="preserve"> </w:t>
      </w:r>
      <w:r w:rsidRPr="00DB1114">
        <w:rPr>
          <w:color w:val="auto"/>
          <w:szCs w:val="28"/>
          <w:shd w:val="clear" w:color="auto" w:fill="FFFFFF"/>
          <w:lang w:val="en-US" w:eastAsia="en-US"/>
        </w:rPr>
        <w:t>conference</w:t>
      </w:r>
      <w:r w:rsidR="002D438A">
        <w:rPr>
          <w:color w:val="auto"/>
          <w:szCs w:val="28"/>
          <w:shd w:val="clear" w:color="auto" w:fill="FFFFFF"/>
          <w:lang w:eastAsia="en-US"/>
        </w:rPr>
        <w:t>»</w:t>
      </w:r>
      <w:r w:rsidRPr="000255E6">
        <w:rPr>
          <w:color w:val="auto"/>
          <w:szCs w:val="28"/>
          <w:shd w:val="clear" w:color="auto" w:fill="FFFFFF"/>
          <w:lang w:eastAsia="en-US"/>
        </w:rPr>
        <w:t xml:space="preserve">, </w:t>
      </w:r>
      <w:r w:rsidR="000255E6">
        <w:rPr>
          <w:color w:val="auto"/>
          <w:szCs w:val="28"/>
          <w:shd w:val="clear" w:color="auto" w:fill="FFFFFF"/>
          <w:lang w:eastAsia="en-US"/>
        </w:rPr>
        <w:t>м. </w:t>
      </w:r>
      <w:r w:rsidRPr="000255E6">
        <w:rPr>
          <w:color w:val="auto"/>
          <w:szCs w:val="28"/>
          <w:shd w:val="clear" w:color="auto" w:fill="FFFFFF"/>
          <w:lang w:eastAsia="en-US"/>
        </w:rPr>
        <w:t>Штудгарт, Німеччина</w:t>
      </w:r>
      <w:r w:rsidR="000255E6">
        <w:rPr>
          <w:color w:val="auto"/>
          <w:szCs w:val="28"/>
          <w:shd w:val="clear" w:color="auto" w:fill="FFFFFF"/>
          <w:lang w:eastAsia="en-US"/>
        </w:rPr>
        <w:t>;</w:t>
      </w:r>
      <w:r w:rsidRPr="000255E6">
        <w:rPr>
          <w:color w:val="auto"/>
          <w:szCs w:val="28"/>
          <w:shd w:val="clear" w:color="auto" w:fill="FFFFFF"/>
          <w:lang w:eastAsia="en-US"/>
        </w:rPr>
        <w:t xml:space="preserve"> </w:t>
      </w:r>
      <w:r w:rsidR="000255E6">
        <w:rPr>
          <w:color w:val="auto"/>
          <w:szCs w:val="28"/>
          <w:shd w:val="clear" w:color="auto" w:fill="FFFFFF"/>
          <w:lang w:eastAsia="en-US"/>
        </w:rPr>
        <w:t>і</w:t>
      </w:r>
      <w:r w:rsidRPr="000255E6">
        <w:rPr>
          <w:color w:val="auto"/>
          <w:szCs w:val="28"/>
          <w:shd w:val="clear" w:color="auto" w:fill="FFFFFF"/>
          <w:lang w:eastAsia="en-US"/>
        </w:rPr>
        <w:t xml:space="preserve">нша </w:t>
      </w:r>
      <w:r w:rsidR="000255E6" w:rsidRPr="000255E6">
        <w:rPr>
          <w:color w:val="auto"/>
          <w:szCs w:val="28"/>
          <w:shd w:val="clear" w:color="auto" w:fill="FFFFFF"/>
          <w:lang w:eastAsia="en-US"/>
        </w:rPr>
        <w:t>– в матеріалах</w:t>
      </w:r>
      <w:r w:rsidRPr="000255E6">
        <w:rPr>
          <w:color w:val="auto"/>
          <w:szCs w:val="28"/>
          <w:shd w:val="clear" w:color="auto" w:fill="FFFFFF"/>
          <w:lang w:eastAsia="en-US"/>
        </w:rPr>
        <w:t xml:space="preserve"> </w:t>
      </w:r>
      <w:r w:rsidR="002D438A">
        <w:rPr>
          <w:color w:val="auto"/>
          <w:szCs w:val="28"/>
          <w:shd w:val="clear" w:color="auto" w:fill="FFFFFF"/>
          <w:lang w:eastAsia="en-US"/>
        </w:rPr>
        <w:t>«</w:t>
      </w:r>
      <w:r w:rsidRPr="000255E6">
        <w:rPr>
          <w:color w:val="auto"/>
          <w:szCs w:val="28"/>
          <w:shd w:val="clear" w:color="auto" w:fill="FFFFFF"/>
          <w:lang w:eastAsia="en-US"/>
        </w:rPr>
        <w:t>П’ят</w:t>
      </w:r>
      <w:r w:rsidR="000255E6" w:rsidRPr="000255E6">
        <w:rPr>
          <w:color w:val="auto"/>
          <w:szCs w:val="28"/>
          <w:shd w:val="clear" w:color="auto" w:fill="FFFFFF"/>
          <w:lang w:eastAsia="en-US"/>
        </w:rPr>
        <w:t>ої</w:t>
      </w:r>
      <w:r w:rsidRPr="000255E6">
        <w:rPr>
          <w:color w:val="auto"/>
          <w:szCs w:val="28"/>
          <w:shd w:val="clear" w:color="auto" w:fill="FFFFFF"/>
          <w:lang w:eastAsia="en-US"/>
        </w:rPr>
        <w:t xml:space="preserve"> конференції з моделювання даних та комп’ютерної графіки</w:t>
      </w:r>
      <w:r w:rsidR="002D438A">
        <w:rPr>
          <w:color w:val="auto"/>
          <w:szCs w:val="28"/>
          <w:shd w:val="clear" w:color="auto" w:fill="FFFFFF"/>
          <w:lang w:eastAsia="en-US"/>
        </w:rPr>
        <w:t>»</w:t>
      </w:r>
      <w:r w:rsidRPr="000255E6">
        <w:rPr>
          <w:color w:val="auto"/>
          <w:szCs w:val="28"/>
          <w:shd w:val="clear" w:color="auto" w:fill="FFFFFF"/>
          <w:lang w:eastAsia="en-US"/>
        </w:rPr>
        <w:t xml:space="preserve">, </w:t>
      </w:r>
      <w:r w:rsidR="000255E6" w:rsidRPr="000255E6">
        <w:rPr>
          <w:color w:val="auto"/>
          <w:szCs w:val="28"/>
          <w:shd w:val="clear" w:color="auto" w:fill="FFFFFF"/>
          <w:lang w:eastAsia="en-US"/>
        </w:rPr>
        <w:t xml:space="preserve">м. </w:t>
      </w:r>
      <w:r w:rsidRPr="000255E6">
        <w:rPr>
          <w:color w:val="auto"/>
          <w:szCs w:val="28"/>
          <w:shd w:val="clear" w:color="auto" w:fill="FFFFFF"/>
          <w:lang w:eastAsia="en-US"/>
        </w:rPr>
        <w:t>Донецьк, Україна.</w:t>
      </w:r>
    </w:p>
    <w:p w14:paraId="209400A6" w14:textId="348F365C" w:rsidR="00DB1114" w:rsidRPr="00DB1114" w:rsidRDefault="00DB1114" w:rsidP="001E1BAB">
      <w:pPr>
        <w:pStyle w:val="1"/>
        <w:keepNext w:val="0"/>
        <w:keepLines w:val="0"/>
        <w:spacing w:before="0"/>
        <w:jc w:val="both"/>
        <w:rPr>
          <w:rFonts w:ascii="Times New Roman" w:hAnsi="Times New Roman" w:cs="Times New Roman"/>
          <w:sz w:val="28"/>
          <w:szCs w:val="28"/>
        </w:rPr>
      </w:pPr>
      <w:r w:rsidRPr="00DB1114">
        <w:rPr>
          <w:rFonts w:ascii="Times New Roman" w:eastAsia="Times New Roman" w:hAnsi="Times New Roman" w:cs="Times New Roman"/>
          <w:sz w:val="28"/>
          <w:szCs w:val="28"/>
        </w:rPr>
        <w:t xml:space="preserve">Робота складається з </w:t>
      </w:r>
      <w:r w:rsidR="001174DB" w:rsidRPr="001174DB">
        <w:rPr>
          <w:rFonts w:ascii="Times New Roman" w:eastAsia="Times New Roman" w:hAnsi="Times New Roman" w:cs="Times New Roman"/>
          <w:sz w:val="28"/>
          <w:szCs w:val="28"/>
        </w:rPr>
        <w:t>п’яти</w:t>
      </w:r>
      <w:r w:rsidR="001174DB">
        <w:rPr>
          <w:rFonts w:ascii="Times New Roman" w:eastAsia="Times New Roman" w:hAnsi="Times New Roman" w:cs="Times New Roman"/>
          <w:sz w:val="28"/>
          <w:szCs w:val="28"/>
          <w:lang w:val="ru-RU"/>
        </w:rPr>
        <w:t xml:space="preserve"> </w:t>
      </w:r>
      <w:r w:rsidRPr="00DB1114">
        <w:rPr>
          <w:rFonts w:ascii="Times New Roman" w:eastAsia="Times New Roman" w:hAnsi="Times New Roman" w:cs="Times New Roman"/>
          <w:sz w:val="28"/>
          <w:szCs w:val="28"/>
        </w:rPr>
        <w:t xml:space="preserve">розділів. У першому розділі розглядається постановка задачі дослідження та актуальність </w:t>
      </w:r>
      <w:r w:rsidR="00D1080E" w:rsidRPr="00DB1114">
        <w:rPr>
          <w:rFonts w:ascii="Times New Roman" w:eastAsia="Times New Roman" w:hAnsi="Times New Roman" w:cs="Times New Roman"/>
          <w:sz w:val="28"/>
          <w:szCs w:val="28"/>
        </w:rPr>
        <w:t>проблеми</w:t>
      </w:r>
      <w:r w:rsidRPr="00DB1114">
        <w:rPr>
          <w:rFonts w:ascii="Times New Roman" w:eastAsia="Times New Roman" w:hAnsi="Times New Roman" w:cs="Times New Roman"/>
          <w:sz w:val="28"/>
          <w:szCs w:val="28"/>
        </w:rPr>
        <w:t xml:space="preserve">. Другий розділ присвячений критеріям якості рішення задачі та опису алгоритму розв’язку. У третьому розділі здійснено огляд технологій та алгоритмів, що використовуються в роботі, та наведено схеми програми. У </w:t>
      </w:r>
      <w:r w:rsidR="00D1080E">
        <w:rPr>
          <w:rFonts w:ascii="Times New Roman" w:eastAsia="Times New Roman" w:hAnsi="Times New Roman" w:cs="Times New Roman"/>
          <w:sz w:val="28"/>
          <w:szCs w:val="28"/>
        </w:rPr>
        <w:t>четвертому</w:t>
      </w:r>
      <w:r w:rsidRPr="00DB1114">
        <w:rPr>
          <w:rFonts w:ascii="Times New Roman" w:eastAsia="Times New Roman" w:hAnsi="Times New Roman" w:cs="Times New Roman"/>
          <w:sz w:val="28"/>
          <w:szCs w:val="28"/>
        </w:rPr>
        <w:t xml:space="preserve"> розділі розглядається фунціонально-вартісний аналіз програмного продукту.</w:t>
      </w:r>
      <w:r w:rsidR="00D1080E" w:rsidRPr="00D1080E">
        <w:rPr>
          <w:rFonts w:ascii="Times New Roman" w:eastAsia="Times New Roman" w:hAnsi="Times New Roman" w:cs="Times New Roman"/>
          <w:sz w:val="28"/>
          <w:szCs w:val="28"/>
        </w:rPr>
        <w:t xml:space="preserve"> </w:t>
      </w:r>
      <w:r w:rsidR="00D1080E" w:rsidRPr="00DB1114">
        <w:rPr>
          <w:rFonts w:ascii="Times New Roman" w:eastAsia="Times New Roman" w:hAnsi="Times New Roman" w:cs="Times New Roman"/>
          <w:sz w:val="28"/>
          <w:szCs w:val="28"/>
        </w:rPr>
        <w:t>Опису безпеки жи</w:t>
      </w:r>
      <w:r w:rsidR="00D1080E">
        <w:rPr>
          <w:rFonts w:ascii="Times New Roman" w:eastAsia="Times New Roman" w:hAnsi="Times New Roman" w:cs="Times New Roman"/>
          <w:sz w:val="28"/>
          <w:szCs w:val="28"/>
        </w:rPr>
        <w:t>тт</w:t>
      </w:r>
      <w:r w:rsidR="00D1080E" w:rsidRPr="00DB1114">
        <w:rPr>
          <w:rFonts w:ascii="Times New Roman" w:eastAsia="Times New Roman" w:hAnsi="Times New Roman" w:cs="Times New Roman"/>
          <w:sz w:val="28"/>
          <w:szCs w:val="28"/>
        </w:rPr>
        <w:t xml:space="preserve">єдіяльності присвячений </w:t>
      </w:r>
      <w:r w:rsidR="00D1080E">
        <w:rPr>
          <w:rFonts w:ascii="Times New Roman" w:eastAsia="Times New Roman" w:hAnsi="Times New Roman" w:cs="Times New Roman"/>
          <w:sz w:val="28"/>
          <w:szCs w:val="28"/>
        </w:rPr>
        <w:t xml:space="preserve">п’ятий </w:t>
      </w:r>
      <w:r w:rsidR="00D1080E" w:rsidRPr="00DB1114">
        <w:rPr>
          <w:rFonts w:ascii="Times New Roman" w:eastAsia="Times New Roman" w:hAnsi="Times New Roman" w:cs="Times New Roman"/>
          <w:sz w:val="28"/>
          <w:szCs w:val="28"/>
        </w:rPr>
        <w:t>розділ.</w:t>
      </w:r>
    </w:p>
    <w:p w14:paraId="68E99F78" w14:textId="77777777" w:rsidR="00E836CB" w:rsidRPr="00DB1114" w:rsidRDefault="0099130A" w:rsidP="001E1BAB">
      <w:pPr>
        <w:pStyle w:val="1"/>
        <w:keepNext w:val="0"/>
        <w:keepLines w:val="0"/>
        <w:pageBreakBefore/>
        <w:spacing w:before="0"/>
        <w:ind w:firstLine="0"/>
        <w:contextualSpacing w:val="0"/>
        <w:jc w:val="center"/>
        <w:rPr>
          <w:rFonts w:ascii="Times New Roman" w:hAnsi="Times New Roman" w:cs="Times New Roman"/>
          <w:b/>
          <w:color w:val="auto"/>
          <w:sz w:val="28"/>
          <w:szCs w:val="28"/>
        </w:rPr>
      </w:pPr>
      <w:r w:rsidRPr="00DB1114">
        <w:rPr>
          <w:rFonts w:ascii="Times New Roman" w:eastAsia="Times New Roman" w:hAnsi="Times New Roman" w:cs="Times New Roman"/>
          <w:b/>
          <w:color w:val="auto"/>
          <w:sz w:val="28"/>
          <w:szCs w:val="28"/>
        </w:rPr>
        <w:t xml:space="preserve">РОЗДІЛ 1 ДОСЛІДЖЕННЯ </w:t>
      </w:r>
      <w:r w:rsidR="00F949B9" w:rsidRPr="00DB1114">
        <w:rPr>
          <w:rFonts w:ascii="Times New Roman" w:eastAsia="Times New Roman" w:hAnsi="Times New Roman" w:cs="Times New Roman"/>
          <w:b/>
          <w:color w:val="auto"/>
          <w:sz w:val="28"/>
          <w:szCs w:val="28"/>
        </w:rPr>
        <w:t xml:space="preserve">ТЕОРІЇ </w:t>
      </w:r>
      <w:r w:rsidR="00F949B9" w:rsidRPr="00DB1114">
        <w:rPr>
          <w:rFonts w:ascii="Times New Roman" w:hAnsi="Times New Roman" w:cs="Times New Roman"/>
          <w:b/>
          <w:sz w:val="28"/>
          <w:szCs w:val="28"/>
        </w:rPr>
        <w:t>ПРИЙНЯТТЯ РІШЕНЬ З ОЦІНКИ ЯКОСТІ ЗОБРАЖЕНЬ</w:t>
      </w:r>
    </w:p>
    <w:p w14:paraId="65979D27" w14:textId="77777777" w:rsidR="00E836CB" w:rsidRPr="00DB1114" w:rsidRDefault="00E836CB" w:rsidP="001E1BAB">
      <w:pPr>
        <w:spacing w:after="0"/>
        <w:ind w:firstLine="709"/>
        <w:rPr>
          <w:color w:val="auto"/>
          <w:szCs w:val="28"/>
        </w:rPr>
      </w:pPr>
    </w:p>
    <w:p w14:paraId="0474C3DA" w14:textId="77777777" w:rsidR="00650EEA" w:rsidRPr="00DB1114" w:rsidRDefault="006F196A" w:rsidP="001E1BAB">
      <w:pPr>
        <w:spacing w:after="0"/>
        <w:ind w:firstLine="709"/>
        <w:rPr>
          <w:rFonts w:eastAsia="Trebuchet MS"/>
          <w:b/>
          <w:color w:val="auto"/>
          <w:szCs w:val="28"/>
        </w:rPr>
      </w:pPr>
      <w:bookmarkStart w:id="19" w:name="h.c4jth6bmlz0g" w:colFirst="0" w:colLast="0"/>
      <w:bookmarkStart w:id="20" w:name="h.age2h2akc7s2" w:colFirst="0" w:colLast="0"/>
      <w:bookmarkEnd w:id="19"/>
      <w:bookmarkEnd w:id="20"/>
      <w:r w:rsidRPr="00DB1114">
        <w:rPr>
          <w:rFonts w:eastAsia="Trebuchet MS"/>
          <w:b/>
          <w:color w:val="auto"/>
          <w:szCs w:val="28"/>
        </w:rPr>
        <w:t xml:space="preserve">1.1 </w:t>
      </w:r>
      <w:r w:rsidR="009753E4">
        <w:rPr>
          <w:rFonts w:eastAsia="Trebuchet MS"/>
          <w:b/>
          <w:color w:val="auto"/>
          <w:szCs w:val="28"/>
        </w:rPr>
        <w:t>Теорія</w:t>
      </w:r>
      <w:r w:rsidRPr="00DB1114">
        <w:rPr>
          <w:rFonts w:eastAsia="Trebuchet MS"/>
          <w:b/>
          <w:color w:val="auto"/>
          <w:szCs w:val="28"/>
        </w:rPr>
        <w:t xml:space="preserve"> розпізнавання зображень</w:t>
      </w:r>
      <w:r w:rsidR="009753E4">
        <w:rPr>
          <w:rFonts w:eastAsia="Trebuchet MS"/>
          <w:b/>
          <w:color w:val="auto"/>
          <w:szCs w:val="28"/>
        </w:rPr>
        <w:t xml:space="preserve"> </w:t>
      </w:r>
    </w:p>
    <w:p w14:paraId="0E8A3E24" w14:textId="77777777" w:rsidR="006F196A" w:rsidRPr="00DB1114" w:rsidRDefault="006F196A" w:rsidP="001E1BAB">
      <w:pPr>
        <w:spacing w:after="0"/>
        <w:ind w:firstLine="709"/>
      </w:pPr>
    </w:p>
    <w:p w14:paraId="687EAA8A" w14:textId="77777777" w:rsidR="000255E6" w:rsidRPr="000255E6" w:rsidRDefault="000255E6" w:rsidP="001E1BAB">
      <w:pPr>
        <w:spacing w:after="0"/>
        <w:jc w:val="both"/>
      </w:pPr>
      <w:r w:rsidRPr="000255E6">
        <w:t>Те</w:t>
      </w:r>
      <w:r>
        <w:t>о</w:t>
      </w:r>
      <w:r w:rsidRPr="000255E6">
        <w:t>рія розпізнав</w:t>
      </w:r>
      <w:r>
        <w:t>а</w:t>
      </w:r>
      <w:r w:rsidRPr="000255E6">
        <w:t xml:space="preserve">ння </w:t>
      </w:r>
      <w:r>
        <w:t>о</w:t>
      </w:r>
      <w:r w:rsidRPr="000255E6">
        <w:t>бразів</w:t>
      </w:r>
      <w:r>
        <w:t xml:space="preserve"> –</w:t>
      </w:r>
      <w:r w:rsidRPr="000255E6">
        <w:t xml:space="preserve"> розділ</w:t>
      </w:r>
      <w:r>
        <w:t xml:space="preserve"> </w:t>
      </w:r>
      <w:r w:rsidRPr="000255E6">
        <w:t xml:space="preserve">кібернетики, що розвиває теоретичні основи </w:t>
      </w:r>
      <w:r w:rsidR="00A5307C">
        <w:t>та</w:t>
      </w:r>
      <w:r w:rsidRPr="000255E6">
        <w:t xml:space="preserve"> методи</w:t>
      </w:r>
      <w:r>
        <w:t xml:space="preserve"> </w:t>
      </w:r>
      <w:r w:rsidRPr="000255E6">
        <w:t>класифікації</w:t>
      </w:r>
      <w:r>
        <w:t xml:space="preserve"> </w:t>
      </w:r>
      <w:r w:rsidR="00A5307C">
        <w:t>й</w:t>
      </w:r>
      <w:r>
        <w:t xml:space="preserve"> </w:t>
      </w:r>
      <w:r w:rsidRPr="000255E6">
        <w:t>ідентифікації</w:t>
      </w:r>
      <w:r>
        <w:t xml:space="preserve"> </w:t>
      </w:r>
      <w:r w:rsidRPr="000255E6">
        <w:t>предметів,</w:t>
      </w:r>
      <w:r>
        <w:t xml:space="preserve"> </w:t>
      </w:r>
      <w:r w:rsidRPr="000255E6">
        <w:t>явищ,</w:t>
      </w:r>
      <w:r>
        <w:t xml:space="preserve"> </w:t>
      </w:r>
      <w:r w:rsidRPr="000255E6">
        <w:t>процесів,</w:t>
      </w:r>
      <w:r>
        <w:t xml:space="preserve"> </w:t>
      </w:r>
      <w:r w:rsidRPr="000255E6">
        <w:t>сигналів,</w:t>
      </w:r>
      <w:r>
        <w:t xml:space="preserve"> </w:t>
      </w:r>
      <w:r w:rsidRPr="000255E6">
        <w:t>ситуацій</w:t>
      </w:r>
      <w:r>
        <w:t xml:space="preserve"> та </w:t>
      </w:r>
      <w:r w:rsidRPr="000255E6">
        <w:t xml:space="preserve">об'єктів, які характеризуються кінцевим набором </w:t>
      </w:r>
      <w:r>
        <w:t xml:space="preserve">деяких властивостей </w:t>
      </w:r>
      <w:r w:rsidRPr="000255E6">
        <w:t>і ознак. Такі задачі вирішуються досить часто, наприклад, при переході або проїзді вулиці за сигналами світлофора. Розпізнавання кольору лампи світлофора, що засвітилася, і знання правил дорожнього руху дозволяє прийняти правильне рішення про те, можна, чи не можна переходити вулицю в цей момент.</w:t>
      </w:r>
    </w:p>
    <w:p w14:paraId="5E616A90" w14:textId="77777777" w:rsidR="000255E6" w:rsidRPr="000255E6" w:rsidRDefault="000255E6" w:rsidP="001E1BAB">
      <w:pPr>
        <w:spacing w:after="0"/>
        <w:jc w:val="both"/>
      </w:pPr>
      <w:r w:rsidRPr="000255E6">
        <w:t>У процесі біологічної еволюції багато тварин за допомогою зорового й слухового апарата вирішили задачу</w:t>
      </w:r>
      <w:r w:rsidR="00A5307C">
        <w:t xml:space="preserve"> </w:t>
      </w:r>
      <w:r w:rsidRPr="000255E6">
        <w:t>розпізнавання образів</w:t>
      </w:r>
      <w:r w:rsidR="00A5307C">
        <w:t xml:space="preserve"> </w:t>
      </w:r>
      <w:r w:rsidRPr="000255E6">
        <w:t>досить добре. Створення штучних систем</w:t>
      </w:r>
      <w:r w:rsidR="00A5307C">
        <w:t xml:space="preserve"> </w:t>
      </w:r>
      <w:r w:rsidRPr="000255E6">
        <w:t>розпізнавання образів</w:t>
      </w:r>
      <w:r w:rsidR="00A5307C">
        <w:t xml:space="preserve"> </w:t>
      </w:r>
      <w:r w:rsidRPr="000255E6">
        <w:t>залишається складною теоретичною й технічною проблемою. Необхідність у такому розпізнаванні виникає в самих різних областях</w:t>
      </w:r>
      <w:r w:rsidR="00A5307C">
        <w:t xml:space="preserve"> </w:t>
      </w:r>
      <w:r w:rsidR="00A5307C">
        <w:noBreakHyphen/>
      </w:r>
      <w:r w:rsidRPr="000255E6">
        <w:t xml:space="preserve"> від військової справи й систем безпеки до оцифрування різних аналогових сигналів.</w:t>
      </w:r>
    </w:p>
    <w:p w14:paraId="5A420EDF" w14:textId="77777777" w:rsidR="000255E6" w:rsidRPr="000255E6" w:rsidRDefault="000255E6" w:rsidP="001E1BAB">
      <w:pPr>
        <w:spacing w:after="0"/>
        <w:jc w:val="both"/>
      </w:pPr>
      <w:r w:rsidRPr="000255E6">
        <w:t>Традиційно задачі розпізнавання образів включають у коло задач</w:t>
      </w:r>
      <w:r w:rsidR="00A5307C">
        <w:t xml:space="preserve"> </w:t>
      </w:r>
      <w:r w:rsidRPr="00A5307C">
        <w:t>штучного інтелекту</w:t>
      </w:r>
      <w:r w:rsidRPr="000255E6">
        <w:t>.</w:t>
      </w:r>
    </w:p>
    <w:p w14:paraId="334164D1" w14:textId="77777777" w:rsidR="000255E6" w:rsidRDefault="000255E6" w:rsidP="001E1BAB">
      <w:pPr>
        <w:spacing w:after="0"/>
        <w:jc w:val="both"/>
      </w:pPr>
      <w:r w:rsidRPr="000255E6">
        <w:t xml:space="preserve">Розпізнавання образів (pattern recognition) </w:t>
      </w:r>
      <w:r w:rsidR="00A5307C">
        <w:noBreakHyphen/>
      </w:r>
      <w:r w:rsidRPr="000255E6">
        <w:t xml:space="preserve"> це розділ теорії штучного </w:t>
      </w:r>
      <w:r>
        <w:t xml:space="preserve">інтелекту (artificial intelligence), що вивчає методи класифікації об’єктів. За традицією об’єкт, що піддається класифікації, називається образом (pattern). </w:t>
      </w:r>
    </w:p>
    <w:p w14:paraId="6EC57DAA" w14:textId="77777777" w:rsidR="000255E6" w:rsidRDefault="000255E6" w:rsidP="001E1BAB">
      <w:pPr>
        <w:spacing w:after="0"/>
        <w:ind w:firstLine="709"/>
        <w:jc w:val="both"/>
      </w:pPr>
      <w:r>
        <w:t xml:space="preserve">Образом може бути цифрова фотографія (розпізнавання зображень), буква або цифра (розпізнавання символів), запис мови (розпізнавання мови) тощо. </w:t>
      </w:r>
    </w:p>
    <w:p w14:paraId="2972D77F" w14:textId="77777777" w:rsidR="000255E6" w:rsidRDefault="000255E6" w:rsidP="001E1BAB">
      <w:pPr>
        <w:spacing w:after="0"/>
        <w:ind w:firstLine="709"/>
        <w:jc w:val="both"/>
      </w:pPr>
      <w:r>
        <w:t xml:space="preserve">В межах теорії штучного інтелекту розпізнавання образів включається в більш широку наукову дисципліну </w:t>
      </w:r>
      <w:r w:rsidR="00A5307C">
        <w:noBreakHyphen/>
      </w:r>
      <w:r>
        <w:t xml:space="preserve"> теорію машинного навчання (machine learning), метою якої є розробка методів побудови алгоритмів, що здатні навчатися. </w:t>
      </w:r>
    </w:p>
    <w:p w14:paraId="35C1FCFA" w14:textId="43B1CAD2" w:rsidR="000255E6" w:rsidRDefault="000255E6" w:rsidP="001E1BAB">
      <w:pPr>
        <w:spacing w:after="0"/>
        <w:ind w:firstLine="709"/>
        <w:jc w:val="both"/>
      </w:pPr>
      <w:r>
        <w:t xml:space="preserve">Існує два підходи до навчання: індуктивне </w:t>
      </w:r>
      <w:r w:rsidR="001174DB">
        <w:t>та</w:t>
      </w:r>
      <w:r>
        <w:t xml:space="preserve"> дедуктивне. Індуктивне навчання, або навчання за прецедентами, засноване на виявленні загальних властивостей об’єктів на підставі неповної інформації, отриманих емпіричним шляхом. Дедуктивне навчання передбачає формалізацію знань експертів у вигляді баз знань (експертних систем). </w:t>
      </w:r>
    </w:p>
    <w:p w14:paraId="6E12D47D" w14:textId="2A39E862" w:rsidR="000255E6" w:rsidRDefault="000255E6" w:rsidP="001E1BAB">
      <w:pPr>
        <w:spacing w:after="0"/>
        <w:ind w:firstLine="709"/>
        <w:jc w:val="both"/>
      </w:pPr>
      <w:r>
        <w:t xml:space="preserve">Слід зауважити, що, як кожна математична дисципліна, розпізнавання образів має власний математичний апарат, який включає математичну статистику, методи оптимізації, дискретну математику, алгебру </w:t>
      </w:r>
      <w:r w:rsidR="001174DB">
        <w:t>та</w:t>
      </w:r>
      <w:r>
        <w:t xml:space="preserve"> геометрію. </w:t>
      </w:r>
    </w:p>
    <w:p w14:paraId="636EBF29" w14:textId="77777777" w:rsidR="000255E6" w:rsidRDefault="000255E6" w:rsidP="001E1BAB">
      <w:pPr>
        <w:spacing w:after="0"/>
        <w:ind w:firstLine="709"/>
        <w:jc w:val="both"/>
      </w:pPr>
      <w:r>
        <w:t xml:space="preserve">Розпізнавання образів має широке застосування і використовується при створенні усіх комп’ютерних систем, на які покладаються інтелектуальні функції, тобто функції, пов’язані із прийняттям рішень замість людини: медична діагностика, криміналістична експертиза, пошук інформації та інтелектуальний аналіз даних тощо. </w:t>
      </w:r>
    </w:p>
    <w:p w14:paraId="2AA87C8F" w14:textId="77777777" w:rsidR="000255E6" w:rsidRDefault="000255E6" w:rsidP="001E1BAB">
      <w:pPr>
        <w:spacing w:after="0"/>
        <w:ind w:firstLine="709"/>
        <w:jc w:val="both"/>
      </w:pPr>
      <w:r>
        <w:t xml:space="preserve">Прецедент </w:t>
      </w:r>
      <w:r w:rsidR="00A5307C">
        <w:noBreakHyphen/>
      </w:r>
      <w:r>
        <w:t xml:space="preserve"> це об’єкт, приналежність якого до заданого класу визначена заздалегідь. Прецедентом може бути, наприклад, набір ознак пацієнта із відомим діагнозом, з яким слід порівнювати набір ознак людини, діагноз якої ще невідомий. </w:t>
      </w:r>
    </w:p>
    <w:p w14:paraId="1CBF4CAC" w14:textId="77777777" w:rsidR="000255E6" w:rsidRDefault="000255E6" w:rsidP="001E1BAB">
      <w:pPr>
        <w:spacing w:after="0"/>
        <w:ind w:firstLine="709"/>
        <w:jc w:val="both"/>
      </w:pPr>
      <w:r>
        <w:t xml:space="preserve">Кожний образ являє собою набір чисел, що описують його властивості і називаються ознаками (feature). Упорядкований набір ознак об’єкта називається вектором ознак (feature vector). Вектор ознак </w:t>
      </w:r>
      <w:r w:rsidR="00A5307C">
        <w:noBreakHyphen/>
      </w:r>
      <w:r>
        <w:t xml:space="preserve"> це точка в просторі ознак (feature space). </w:t>
      </w:r>
    </w:p>
    <w:p w14:paraId="71ED2A56" w14:textId="77777777" w:rsidR="000255E6" w:rsidRDefault="000255E6" w:rsidP="001E1BAB">
      <w:pPr>
        <w:spacing w:after="0"/>
        <w:ind w:firstLine="709"/>
        <w:jc w:val="both"/>
      </w:pPr>
      <w:r>
        <w:t xml:space="preserve">Класифікатор, або вирішальне правило (decision rule) </w:t>
      </w:r>
      <w:r w:rsidR="00A5307C">
        <w:noBreakHyphen/>
      </w:r>
      <w:r>
        <w:t xml:space="preserve"> це функція, яка ставить у відповідність вектору ознак образу клас, до якого він належить. </w:t>
      </w:r>
    </w:p>
    <w:p w14:paraId="327E2CDD" w14:textId="77777777" w:rsidR="000255E6" w:rsidRDefault="000255E6" w:rsidP="001E1BAB">
      <w:pPr>
        <w:spacing w:after="0"/>
        <w:ind w:firstLine="709"/>
        <w:jc w:val="both"/>
      </w:pPr>
      <w:r>
        <w:t xml:space="preserve">Задачу розпізнавання образів можна розділити на ряд підзадач. </w:t>
      </w:r>
    </w:p>
    <w:p w14:paraId="2D8BEB6F" w14:textId="44B12926" w:rsidR="000255E6" w:rsidRDefault="000255E6" w:rsidP="001E1BAB">
      <w:pPr>
        <w:spacing w:after="0"/>
        <w:ind w:firstLine="709"/>
        <w:jc w:val="both"/>
      </w:pPr>
      <w:r>
        <w:t xml:space="preserve">1. Генерування ознак (feature generation) </w:t>
      </w:r>
      <w:r w:rsidR="006616A4">
        <w:noBreakHyphen/>
      </w:r>
      <w:r>
        <w:t xml:space="preserve"> вимірювання або обчислення числових ознак, що характеризують об’єкт. </w:t>
      </w:r>
    </w:p>
    <w:p w14:paraId="6BD3D04C" w14:textId="77777777" w:rsidR="000255E6" w:rsidRDefault="000255E6" w:rsidP="001E1BAB">
      <w:pPr>
        <w:spacing w:after="0"/>
        <w:ind w:firstLine="709"/>
        <w:jc w:val="both"/>
      </w:pPr>
      <w:r>
        <w:t xml:space="preserve">2. Вибір ознак (feature selection) </w:t>
      </w:r>
      <w:r w:rsidR="00A5307C">
        <w:noBreakHyphen/>
      </w:r>
      <w:r>
        <w:t xml:space="preserve"> визначення найбільш інформативних ознак для класифікації (в цей набір можуть входити не лише первинні ознаки, але й функції від них). </w:t>
      </w:r>
    </w:p>
    <w:p w14:paraId="37EADEAF" w14:textId="77777777" w:rsidR="000255E6" w:rsidRDefault="000255E6" w:rsidP="001E1BAB">
      <w:pPr>
        <w:spacing w:after="0"/>
        <w:ind w:firstLine="709"/>
        <w:jc w:val="both"/>
      </w:pPr>
      <w:r>
        <w:t xml:space="preserve">3. Побудова класифікатора (classifier construction) </w:t>
      </w:r>
      <w:r w:rsidR="00A5307C">
        <w:noBreakHyphen/>
      </w:r>
      <w:r>
        <w:t xml:space="preserve"> конструювання вирішального правила, на підставі якого здійснюється класифікація. </w:t>
      </w:r>
    </w:p>
    <w:p w14:paraId="486DA8C7" w14:textId="77777777" w:rsidR="00A5307C" w:rsidRDefault="000255E6" w:rsidP="001E1BAB">
      <w:pPr>
        <w:spacing w:after="0"/>
        <w:ind w:firstLine="709"/>
        <w:jc w:val="both"/>
      </w:pPr>
      <w:r>
        <w:t xml:space="preserve">4. Оцінка якості класифікації (classifier estimation) </w:t>
      </w:r>
      <w:r w:rsidR="00A5307C">
        <w:noBreakHyphen/>
      </w:r>
      <w:r>
        <w:t xml:space="preserve"> обчислення показників правильності класифікації (точність, чутливість, специфічність, помилки першого та другого роду). </w:t>
      </w:r>
    </w:p>
    <w:p w14:paraId="31F0C5E4" w14:textId="77777777" w:rsidR="00C33421" w:rsidRPr="00DB1114" w:rsidRDefault="00C33421" w:rsidP="001E1BAB">
      <w:pPr>
        <w:spacing w:after="0"/>
        <w:ind w:firstLine="709"/>
        <w:jc w:val="both"/>
      </w:pPr>
      <w:r w:rsidRPr="00DB1114">
        <w:t>Комп'ютерна обробка зображень передбачає обробку цифрових зображень за допомогою комп'ютерів або спеціалізованих пристроїв, побудованих на цифрових сигнальних процесорах.</w:t>
      </w:r>
    </w:p>
    <w:p w14:paraId="7CE48F5F" w14:textId="77777777" w:rsidR="00C33421" w:rsidRPr="00DB1114" w:rsidRDefault="00C33421" w:rsidP="001E1BAB">
      <w:pPr>
        <w:spacing w:after="0"/>
        <w:ind w:firstLine="709"/>
        <w:jc w:val="both"/>
      </w:pPr>
      <w:r w:rsidRPr="00DB1114">
        <w:t>При цьому під обробкою зображень розуміється не тільки поліпшення зорового сприйняття зображень , але і класифікація об'єктів, виконувана при аналізі зображень.</w:t>
      </w:r>
    </w:p>
    <w:p w14:paraId="675D1DA7" w14:textId="77777777" w:rsidR="00C33421" w:rsidRPr="00DB1114" w:rsidRDefault="00C33421" w:rsidP="001E1BAB">
      <w:pPr>
        <w:spacing w:after="0"/>
        <w:ind w:firstLine="709"/>
        <w:jc w:val="both"/>
      </w:pPr>
      <w:r w:rsidRPr="00DB1114">
        <w:t xml:space="preserve">У 60- ті роки минулого століття отримала розвиток особлива наука про зображення </w:t>
      </w:r>
      <w:r w:rsidR="000255E6">
        <w:noBreakHyphen/>
      </w:r>
      <w:r w:rsidRPr="00DB1114">
        <w:t xml:space="preserve"> </w:t>
      </w:r>
      <w:r w:rsidR="002D438A">
        <w:t>«</w:t>
      </w:r>
      <w:r w:rsidRPr="00DB1114">
        <w:t>іконіка</w:t>
      </w:r>
      <w:r w:rsidR="002D438A">
        <w:t>»</w:t>
      </w:r>
      <w:r w:rsidRPr="00DB1114">
        <w:t xml:space="preserve">, яка присвячена дослідженням загальних властивостей зображень, цілей і завдань їх перетворення, обробки та відтворення, розпізнавання графічних образів [1]. Термін </w:t>
      </w:r>
      <w:r w:rsidR="002D438A">
        <w:t>«</w:t>
      </w:r>
      <w:r w:rsidRPr="00DB1114">
        <w:t>іконіка</w:t>
      </w:r>
      <w:r w:rsidR="002D438A">
        <w:t>»</w:t>
      </w:r>
      <w:r w:rsidRPr="00DB1114">
        <w:t xml:space="preserve"> походить від грецького </w:t>
      </w:r>
      <w:r w:rsidR="002D438A">
        <w:t>«</w:t>
      </w:r>
      <w:r w:rsidRPr="00DB1114">
        <w:t>eikon</w:t>
      </w:r>
      <w:r w:rsidR="002D438A">
        <w:t>»</w:t>
      </w:r>
      <w:r w:rsidRPr="00DB1114">
        <w:t xml:space="preserve">, що означає зображення, образ. Сьогодні під ним розуміють </w:t>
      </w:r>
      <w:r w:rsidR="002D438A">
        <w:t>«</w:t>
      </w:r>
      <w:r w:rsidRPr="00DB1114">
        <w:t>створення та обробку зображень за допомогою ЕОМ, що збігається з поняттям комп'ютерної обробки зображень.</w:t>
      </w:r>
    </w:p>
    <w:p w14:paraId="7A479077" w14:textId="02276406" w:rsidR="00C33421" w:rsidRPr="00DB1114" w:rsidRDefault="00C33421" w:rsidP="001E1BAB">
      <w:pPr>
        <w:spacing w:after="0"/>
        <w:ind w:firstLine="709"/>
        <w:jc w:val="both"/>
      </w:pPr>
      <w:r w:rsidRPr="00DB1114">
        <w:t xml:space="preserve">Області застосування цифрової обробки в даний час значно розширюються, витісняючи аналогові методи обробки сигналів зображень. Методи цифрової обробки широко застосовуються в промисловості, мистецтві, медицині, космосі. Вони застосовуються при управлінні процесами, автоматизації виявлення </w:t>
      </w:r>
      <w:r w:rsidR="006616A4">
        <w:t>та</w:t>
      </w:r>
      <w:r w:rsidRPr="00DB1114">
        <w:t xml:space="preserve"> супроводу об'єктів, розпізнаванні образів і в багатьох інших додатках.</w:t>
      </w:r>
    </w:p>
    <w:p w14:paraId="267E2EA7" w14:textId="369C0882" w:rsidR="00C33421" w:rsidRPr="00DB1114" w:rsidRDefault="00C33421" w:rsidP="001E1BAB">
      <w:pPr>
        <w:spacing w:after="0"/>
        <w:ind w:firstLine="709"/>
        <w:jc w:val="both"/>
      </w:pPr>
      <w:r w:rsidRPr="00DB1114">
        <w:t>Цифрова передача зображень з космічних апаратів, цифрові канали передачі сигналів зображень вимагають забезпечення передачі все більших потоків інформації. Якщо при передачі цифрового сигналу кольорового телебачення необхідно передавати потоки порядку 216 Мбіт</w:t>
      </w:r>
      <w:r w:rsidR="006616A4">
        <w:t> </w:t>
      </w:r>
      <w:r w:rsidRPr="00DB1114">
        <w:t>/</w:t>
      </w:r>
      <w:r w:rsidR="006616A4">
        <w:t> </w:t>
      </w:r>
      <w:r w:rsidRPr="00DB1114">
        <w:t>с, то для передачі телебачення високої чіткості швидкість передачі повинна складати близько 1</w:t>
      </w:r>
      <w:r w:rsidR="006616A4">
        <w:t> </w:t>
      </w:r>
      <w:r w:rsidRPr="00DB1114">
        <w:t>Гбіт</w:t>
      </w:r>
      <w:r w:rsidR="006616A4">
        <w:t> </w:t>
      </w:r>
      <w:r w:rsidRPr="00DB1114">
        <w:t>/</w:t>
      </w:r>
      <w:r w:rsidR="006616A4">
        <w:t> </w:t>
      </w:r>
      <w:r w:rsidRPr="00DB1114">
        <w:t>c. Формування зображень, поліпшення якості та автоматизація обробки медичних зображень, включаючи зображення, створювані електронними мікроскопами, рентгенівськими апаратами, томографами, є предметом дослідження і розробки.</w:t>
      </w:r>
    </w:p>
    <w:p w14:paraId="51D0753D" w14:textId="77777777" w:rsidR="00C33421" w:rsidRPr="00DB1114" w:rsidRDefault="00C33421" w:rsidP="001E1BAB">
      <w:pPr>
        <w:spacing w:after="0"/>
        <w:ind w:firstLine="709"/>
        <w:jc w:val="both"/>
      </w:pPr>
      <w:r w:rsidRPr="00DB1114">
        <w:t xml:space="preserve">Сьогодні важко уявити область діяльності, в якій можна обійтися без комп'ютерної обробки зображень. Інтернет, стільниковий телефон, відеокамера, фотоапарат, сканер, принтер, так міцно ввійшли в наш побут, </w:t>
      </w:r>
      <w:r w:rsidR="00F002A0" w:rsidRPr="00DB1114">
        <w:noBreakHyphen/>
      </w:r>
      <w:r w:rsidRPr="00DB1114">
        <w:t xml:space="preserve"> немислимі без комп'ютерної обробки зображень.</w:t>
      </w:r>
    </w:p>
    <w:p w14:paraId="452E8452" w14:textId="77777777" w:rsidR="00C33421" w:rsidRPr="00DB1114" w:rsidRDefault="00C33421" w:rsidP="001E1BAB">
      <w:pPr>
        <w:spacing w:after="0"/>
        <w:ind w:firstLine="709"/>
        <w:jc w:val="both"/>
      </w:pPr>
      <w:r w:rsidRPr="00DB1114">
        <w:t>При комп'ютерній обробці зображень вирішується широке коло завдань, таких як поліпшення якості зображень; вимір параметрів; спектральний аналіз багатовимірних сигналів; розпізнавання зображень; стиск зображень.</w:t>
      </w:r>
    </w:p>
    <w:p w14:paraId="24970B7E" w14:textId="2E9FCA54" w:rsidR="00C33421" w:rsidRPr="00DB1114" w:rsidRDefault="00C33421" w:rsidP="001E1BAB">
      <w:pPr>
        <w:spacing w:after="0"/>
        <w:ind w:firstLine="709"/>
        <w:jc w:val="both"/>
      </w:pPr>
      <w:r w:rsidRPr="00DB1114">
        <w:t>Пристрої формування зображень набули широкого поширення і застосування в самих різних областях науки, техніки, промисловості, медицині, біології та ін</w:t>
      </w:r>
      <w:r w:rsidR="00AB2C43" w:rsidRPr="00DB1114">
        <w:t>ші</w:t>
      </w:r>
      <w:r w:rsidRPr="00DB1114">
        <w:t xml:space="preserve"> [3-6]. Вони є невід'ємними компонентами систем і пристроїв, застосовуваних у </w:t>
      </w:r>
      <w:r w:rsidR="001174DB">
        <w:t>ф</w:t>
      </w:r>
      <w:r w:rsidRPr="00DB1114">
        <w:t>оток</w:t>
      </w:r>
      <w:r w:rsidR="00AB2C43" w:rsidRPr="00DB1114">
        <w:t>і</w:t>
      </w:r>
      <w:r w:rsidRPr="00DB1114">
        <w:t>нотехн</w:t>
      </w:r>
      <w:r w:rsidR="00AB2C43" w:rsidRPr="00DB1114">
        <w:t>і</w:t>
      </w:r>
      <w:r w:rsidRPr="00DB1114">
        <w:t>ка, телебаченні, системах технічного зору: денного, нічного та теплового бачення, при дистанційному зондуванні Землі.</w:t>
      </w:r>
    </w:p>
    <w:p w14:paraId="51A0A21C" w14:textId="1AFF43BD" w:rsidR="001E5994" w:rsidRPr="00DB1114" w:rsidRDefault="00C33421" w:rsidP="001E1BAB">
      <w:pPr>
        <w:spacing w:after="0"/>
        <w:ind w:firstLine="709"/>
        <w:jc w:val="both"/>
      </w:pPr>
      <w:r w:rsidRPr="00DB1114">
        <w:t>Призначення цих систем передбачає вирішення комплексу технічних і наукових завдань, що вимагають синтезу та аналізу методів обробки, бінар</w:t>
      </w:r>
      <w:r w:rsidR="00AB2C43" w:rsidRPr="00DB1114">
        <w:t>і</w:t>
      </w:r>
      <w:r w:rsidRPr="00DB1114">
        <w:t>зації, класифікації зображень. Розвиток мікроелектроніки, перехід від аналогової форми сигналів до цифрової дозволяють розширити палітру і підвищити складність застосовуваних алгоритмів для вирішення поставлених завдань [7,8].</w:t>
      </w:r>
    </w:p>
    <w:p w14:paraId="1A77F500" w14:textId="77777777" w:rsidR="0057385C" w:rsidRPr="00DB1114" w:rsidRDefault="0057385C" w:rsidP="001E1BAB">
      <w:pPr>
        <w:spacing w:after="0"/>
        <w:ind w:firstLine="709"/>
        <w:jc w:val="both"/>
      </w:pPr>
      <w:r w:rsidRPr="00DB1114">
        <w:t xml:space="preserve">Обробка зображень є одним з направлень штучного інтелекту і найактуальнішим питанням сьогодення. Системи аналізу й обробки зображень, що бурхливо розвиваються в останні десятиліття, дозволяють при участі кваліфікованого дослідника на порядки збільшити продуктивність праці й оперативно одержувати результати високої якості. </w:t>
      </w:r>
    </w:p>
    <w:p w14:paraId="06FEB8E6" w14:textId="77777777" w:rsidR="0057385C" w:rsidRPr="00DB1114" w:rsidRDefault="0057385C" w:rsidP="001E1BAB">
      <w:pPr>
        <w:spacing w:after="0"/>
        <w:ind w:firstLine="709"/>
        <w:jc w:val="both"/>
      </w:pPr>
      <w:r w:rsidRPr="00DB1114">
        <w:t xml:space="preserve">На даний час, для вдосконалення характеристик зображення, проведено чимало досліджень та тестів. Науковці прагнуть до отримання ідеального, якісного зображення з чіткими, правильними лініями, передаванням точних кольорів та зображення без різних завад. Найрозповсюдженими проблемами щодо досягнення якісних зображень є шуми, кольороспотворення і геометричні спотворення (дисторсія). </w:t>
      </w:r>
    </w:p>
    <w:p w14:paraId="7508165C" w14:textId="77777777" w:rsidR="0057385C" w:rsidRPr="00DB1114" w:rsidRDefault="0057385C" w:rsidP="001E1BAB">
      <w:pPr>
        <w:spacing w:after="0"/>
        <w:ind w:firstLine="709"/>
        <w:jc w:val="both"/>
      </w:pPr>
      <w:r w:rsidRPr="00DB1114">
        <w:t xml:space="preserve">Є такі основні методи боротьби з шумом: </w:t>
      </w:r>
    </w:p>
    <w:p w14:paraId="524EBA36" w14:textId="77777777" w:rsidR="0057385C" w:rsidRPr="00DB1114" w:rsidRDefault="006F4D05" w:rsidP="001E1BAB">
      <w:pPr>
        <w:pStyle w:val="af0"/>
        <w:numPr>
          <w:ilvl w:val="0"/>
          <w:numId w:val="16"/>
        </w:numPr>
        <w:tabs>
          <w:tab w:val="left" w:pos="993"/>
        </w:tabs>
        <w:ind w:left="0" w:firstLine="709"/>
        <w:rPr>
          <w:rFonts w:ascii="Times New Roman" w:hAnsi="Times New Roman"/>
          <w:sz w:val="28"/>
          <w:szCs w:val="28"/>
          <w:lang w:val="uk-UA"/>
        </w:rPr>
      </w:pPr>
      <w:r w:rsidRPr="00DB1114">
        <w:rPr>
          <w:rFonts w:ascii="Times New Roman" w:hAnsi="Times New Roman"/>
          <w:sz w:val="28"/>
          <w:szCs w:val="28"/>
          <w:lang w:val="uk-UA"/>
        </w:rPr>
        <w:t>л</w:t>
      </w:r>
      <w:r w:rsidR="0057385C" w:rsidRPr="00DB1114">
        <w:rPr>
          <w:rFonts w:ascii="Times New Roman" w:hAnsi="Times New Roman"/>
          <w:sz w:val="28"/>
          <w:szCs w:val="28"/>
          <w:lang w:val="uk-UA"/>
        </w:rPr>
        <w:t>інійне усереднення пікселів. Для кожного пікселя аналізуються сусідні для нього пікселі, які розташовуються в деякому прямокутному вікні навколо цього пікселя</w:t>
      </w:r>
      <w:r w:rsidRPr="00DB1114">
        <w:rPr>
          <w:rFonts w:ascii="Times New Roman" w:hAnsi="Times New Roman"/>
          <w:sz w:val="28"/>
          <w:szCs w:val="28"/>
          <w:lang w:val="uk-UA"/>
        </w:rPr>
        <w:t>;</w:t>
      </w:r>
      <w:r w:rsidR="0057385C" w:rsidRPr="00DB1114">
        <w:rPr>
          <w:rFonts w:ascii="Times New Roman" w:hAnsi="Times New Roman"/>
          <w:sz w:val="28"/>
          <w:szCs w:val="28"/>
          <w:lang w:val="uk-UA"/>
        </w:rPr>
        <w:t xml:space="preserve"> </w:t>
      </w:r>
    </w:p>
    <w:p w14:paraId="314A8DF3" w14:textId="77777777" w:rsidR="0057385C" w:rsidRPr="00DB1114" w:rsidRDefault="006F4D05" w:rsidP="001E1BAB">
      <w:pPr>
        <w:pStyle w:val="af0"/>
        <w:numPr>
          <w:ilvl w:val="0"/>
          <w:numId w:val="16"/>
        </w:numPr>
        <w:tabs>
          <w:tab w:val="left" w:pos="993"/>
        </w:tabs>
        <w:ind w:left="0" w:firstLine="709"/>
        <w:rPr>
          <w:rFonts w:ascii="Times New Roman" w:hAnsi="Times New Roman"/>
          <w:sz w:val="28"/>
          <w:szCs w:val="28"/>
          <w:lang w:val="uk-UA"/>
        </w:rPr>
      </w:pPr>
      <w:r w:rsidRPr="00DB1114">
        <w:rPr>
          <w:rFonts w:ascii="Times New Roman" w:hAnsi="Times New Roman"/>
          <w:sz w:val="28"/>
          <w:szCs w:val="28"/>
          <w:lang w:val="uk-UA"/>
        </w:rPr>
        <w:t>м</w:t>
      </w:r>
      <w:r w:rsidR="0057385C" w:rsidRPr="00DB1114">
        <w:rPr>
          <w:rFonts w:ascii="Times New Roman" w:hAnsi="Times New Roman"/>
          <w:sz w:val="28"/>
          <w:szCs w:val="28"/>
          <w:lang w:val="uk-UA"/>
        </w:rPr>
        <w:t>едіанна фільтрація. Для кожного пікселя в деякому його оточенні (вікні) шукається медіанне значення і присвоюється цьому пікселю</w:t>
      </w:r>
      <w:r w:rsidRPr="00DB1114">
        <w:rPr>
          <w:rFonts w:ascii="Times New Roman" w:hAnsi="Times New Roman"/>
          <w:sz w:val="28"/>
          <w:szCs w:val="28"/>
          <w:lang w:val="uk-UA"/>
        </w:rPr>
        <w:t>;</w:t>
      </w:r>
      <w:r w:rsidR="0057385C" w:rsidRPr="00DB1114">
        <w:rPr>
          <w:rFonts w:ascii="Times New Roman" w:hAnsi="Times New Roman"/>
          <w:sz w:val="28"/>
          <w:szCs w:val="28"/>
          <w:lang w:val="uk-UA"/>
        </w:rPr>
        <w:t xml:space="preserve"> </w:t>
      </w:r>
    </w:p>
    <w:p w14:paraId="14345F13" w14:textId="77777777" w:rsidR="0057385C" w:rsidRPr="00DB1114" w:rsidRDefault="006F4D05" w:rsidP="001E1BAB">
      <w:pPr>
        <w:pStyle w:val="af0"/>
        <w:numPr>
          <w:ilvl w:val="0"/>
          <w:numId w:val="16"/>
        </w:numPr>
        <w:tabs>
          <w:tab w:val="left" w:pos="993"/>
        </w:tabs>
        <w:ind w:left="0" w:firstLine="709"/>
        <w:rPr>
          <w:rFonts w:ascii="Times New Roman" w:hAnsi="Times New Roman"/>
          <w:sz w:val="28"/>
          <w:szCs w:val="28"/>
          <w:lang w:val="uk-UA"/>
        </w:rPr>
      </w:pPr>
      <w:r w:rsidRPr="00DB1114">
        <w:rPr>
          <w:rFonts w:ascii="Times New Roman" w:hAnsi="Times New Roman"/>
          <w:sz w:val="28"/>
          <w:szCs w:val="28"/>
          <w:lang w:val="uk-UA"/>
        </w:rPr>
        <w:t>а</w:t>
      </w:r>
      <w:r w:rsidR="0057385C" w:rsidRPr="00DB1114">
        <w:rPr>
          <w:rFonts w:ascii="Times New Roman" w:hAnsi="Times New Roman"/>
          <w:sz w:val="28"/>
          <w:szCs w:val="28"/>
          <w:lang w:val="uk-UA"/>
        </w:rPr>
        <w:t xml:space="preserve">нізотропна дифузія. Яскравість кожного пікселя інтерпретується як значення температури в даній точці зображення, таким чином, всі зображення представляється у вигляді карти температур. Шумозаглушення проводиться шляхом вирівнювання температур. </w:t>
      </w:r>
    </w:p>
    <w:p w14:paraId="38300D6E" w14:textId="337ADC7E" w:rsidR="0057385C" w:rsidRPr="00DB1114" w:rsidRDefault="0057385C" w:rsidP="001E1BAB">
      <w:pPr>
        <w:spacing w:after="0"/>
        <w:ind w:firstLine="709"/>
        <w:jc w:val="both"/>
      </w:pPr>
      <w:r w:rsidRPr="00DB1114">
        <w:t>Для боротьби із дисторсією використовують наступні методи</w:t>
      </w:r>
      <w:r w:rsidR="006616A4">
        <w:t>.</w:t>
      </w:r>
      <w:r w:rsidRPr="00DB1114">
        <w:t xml:space="preserve"> </w:t>
      </w:r>
    </w:p>
    <w:p w14:paraId="26801146" w14:textId="77777777" w:rsidR="0057385C" w:rsidRPr="00DB1114" w:rsidRDefault="0057385C" w:rsidP="001E1BAB">
      <w:pPr>
        <w:spacing w:after="0"/>
        <w:ind w:firstLine="709"/>
        <w:jc w:val="both"/>
      </w:pPr>
      <w:r w:rsidRPr="00DB1114">
        <w:t xml:space="preserve">Методи контролю, засновані на реєстрації хвильового фронту, вимагають додаткового в деяких випадках досить складного обладнання. </w:t>
      </w:r>
    </w:p>
    <w:p w14:paraId="1A237BE1" w14:textId="6CD1E06A" w:rsidR="00E3789A" w:rsidRDefault="0057385C" w:rsidP="001E1BAB">
      <w:pPr>
        <w:spacing w:after="0"/>
        <w:ind w:firstLine="709"/>
        <w:jc w:val="both"/>
      </w:pPr>
      <w:r w:rsidRPr="00DB1114">
        <w:t xml:space="preserve">Метод нейронних мереж оптимізує (компенсує) децентрировку шляхом підбору зміщення окремих компонентів оптичної системи, що значно збільшує час, необхідний для проведення процедури складання оптичної системи. Значними недоліками є велика </w:t>
      </w:r>
      <w:r w:rsidR="006F4D05" w:rsidRPr="00DB1114">
        <w:t>вартість</w:t>
      </w:r>
      <w:r w:rsidRPr="00DB1114">
        <w:t xml:space="preserve"> устаткування </w:t>
      </w:r>
      <w:r w:rsidR="006616A4">
        <w:t>та</w:t>
      </w:r>
      <w:r w:rsidRPr="00DB1114">
        <w:t xml:space="preserve"> </w:t>
      </w:r>
      <w:r w:rsidR="000255E6">
        <w:t>програмного забезпечення</w:t>
      </w:r>
      <w:r w:rsidRPr="00DB1114">
        <w:t xml:space="preserve">. </w:t>
      </w:r>
    </w:p>
    <w:p w14:paraId="5E542B39" w14:textId="77777777" w:rsidR="00E836CB" w:rsidRPr="00DB1114" w:rsidRDefault="00E3789A" w:rsidP="001E1BAB">
      <w:pPr>
        <w:spacing w:after="0"/>
        <w:ind w:firstLine="709"/>
        <w:jc w:val="both"/>
        <w:rPr>
          <w:color w:val="auto"/>
          <w:szCs w:val="28"/>
        </w:rPr>
      </w:pPr>
      <w:r w:rsidRPr="00DB1114">
        <w:rPr>
          <w:color w:val="auto"/>
          <w:szCs w:val="28"/>
        </w:rPr>
        <w:t>І</w:t>
      </w:r>
      <w:r w:rsidR="00041425" w:rsidRPr="00DB1114">
        <w:rPr>
          <w:color w:val="auto"/>
          <w:szCs w:val="28"/>
        </w:rPr>
        <w:t>снує</w:t>
      </w:r>
      <w:r>
        <w:rPr>
          <w:color w:val="auto"/>
          <w:szCs w:val="28"/>
        </w:rPr>
        <w:t xml:space="preserve"> </w:t>
      </w:r>
      <w:r w:rsidR="00041425" w:rsidRPr="00DB1114">
        <w:rPr>
          <w:color w:val="auto"/>
          <w:szCs w:val="28"/>
        </w:rPr>
        <w:t xml:space="preserve">чимало систем, які дозволяють виміряти так звану </w:t>
      </w:r>
      <w:r w:rsidR="002D438A">
        <w:rPr>
          <w:color w:val="auto"/>
          <w:szCs w:val="28"/>
        </w:rPr>
        <w:t>«</w:t>
      </w:r>
      <w:r w:rsidR="00041425" w:rsidRPr="00DB1114">
        <w:rPr>
          <w:color w:val="auto"/>
          <w:szCs w:val="28"/>
        </w:rPr>
        <w:t>технічну</w:t>
      </w:r>
      <w:r w:rsidR="002D438A">
        <w:rPr>
          <w:color w:val="auto"/>
          <w:szCs w:val="28"/>
        </w:rPr>
        <w:t>»</w:t>
      </w:r>
      <w:r w:rsidR="00041425" w:rsidRPr="00DB1114">
        <w:rPr>
          <w:color w:val="auto"/>
          <w:szCs w:val="28"/>
        </w:rPr>
        <w:t xml:space="preserve"> якість зображення: його розподільну здатність, </w:t>
      </w:r>
      <w:r w:rsidR="00F949B9" w:rsidRPr="00DB1114">
        <w:rPr>
          <w:color w:val="auto"/>
          <w:szCs w:val="28"/>
        </w:rPr>
        <w:t>чіткість</w:t>
      </w:r>
      <w:r w:rsidR="00041425" w:rsidRPr="00DB1114">
        <w:rPr>
          <w:color w:val="auto"/>
          <w:szCs w:val="28"/>
        </w:rPr>
        <w:t>, баланс білого та інше. Але зазвичай це лише частково покриває естетичні критерії оцінювання людиною.</w:t>
      </w:r>
    </w:p>
    <w:p w14:paraId="5E0B044B" w14:textId="77777777" w:rsidR="00E836CB" w:rsidRPr="00DB1114" w:rsidRDefault="00041425" w:rsidP="001E1BAB">
      <w:pPr>
        <w:spacing w:after="0"/>
        <w:jc w:val="both"/>
        <w:rPr>
          <w:color w:val="auto"/>
          <w:szCs w:val="28"/>
        </w:rPr>
      </w:pPr>
      <w:r w:rsidRPr="00DB1114">
        <w:rPr>
          <w:color w:val="auto"/>
          <w:szCs w:val="28"/>
        </w:rPr>
        <w:t>Якість фототехніки вже мало поступається професійному обладнанню, а алгоритми зйомки та обробки в самих камерах дозволяють майже завжди отримувати зображення високої якості, до яких технічні способи вимірювання якості не релевантні.</w:t>
      </w:r>
    </w:p>
    <w:p w14:paraId="67B0A23C" w14:textId="3155A1F4" w:rsidR="00E836CB" w:rsidRPr="00DB1114" w:rsidRDefault="006616A4" w:rsidP="001E1BAB">
      <w:pPr>
        <w:spacing w:after="0"/>
        <w:jc w:val="both"/>
        <w:rPr>
          <w:color w:val="auto"/>
          <w:szCs w:val="28"/>
        </w:rPr>
      </w:pPr>
      <w:r>
        <w:rPr>
          <w:color w:val="auto"/>
          <w:szCs w:val="28"/>
        </w:rPr>
        <w:t>Наведемо</w:t>
      </w:r>
      <w:r w:rsidR="00041425" w:rsidRPr="00DB1114">
        <w:rPr>
          <w:color w:val="auto"/>
          <w:szCs w:val="28"/>
        </w:rPr>
        <w:t xml:space="preserve"> характеристики, які зараз </w:t>
      </w:r>
      <w:r w:rsidR="00F949B9" w:rsidRPr="00DB1114">
        <w:rPr>
          <w:color w:val="auto"/>
          <w:szCs w:val="28"/>
        </w:rPr>
        <w:t>використовують</w:t>
      </w:r>
      <w:r w:rsidR="00041425" w:rsidRPr="00DB1114">
        <w:rPr>
          <w:color w:val="auto"/>
          <w:szCs w:val="28"/>
        </w:rPr>
        <w:t xml:space="preserve"> для оцінювання зображень.</w:t>
      </w:r>
    </w:p>
    <w:p w14:paraId="7E4CD4B3" w14:textId="22B1FACB" w:rsidR="00E836CB" w:rsidRPr="00DB1114" w:rsidRDefault="00041425" w:rsidP="001E1BAB">
      <w:pPr>
        <w:numPr>
          <w:ilvl w:val="0"/>
          <w:numId w:val="4"/>
        </w:numPr>
        <w:tabs>
          <w:tab w:val="left" w:pos="993"/>
        </w:tabs>
        <w:spacing w:after="0"/>
        <w:ind w:left="0" w:firstLine="720"/>
        <w:jc w:val="both"/>
        <w:rPr>
          <w:color w:val="auto"/>
          <w:szCs w:val="28"/>
        </w:rPr>
      </w:pPr>
      <w:r w:rsidRPr="00DB1114">
        <w:rPr>
          <w:color w:val="auto"/>
          <w:szCs w:val="28"/>
        </w:rPr>
        <w:t xml:space="preserve">Деталізація. Умови зйомки значно впливають на якість одержуваних фотографій. За рідкісним винятком на фотографії завжди має бути присутня деяка центральна смислова частина, промальована об'єктивом з хорошою деталізацією. Для портретної фотографії зазвичай головним є деталізація на обличчі і очах, для пейзажів важлива деталізація по всьому полю кадру </w:t>
      </w:r>
      <w:r w:rsidR="00E20087">
        <w:rPr>
          <w:color w:val="auto"/>
          <w:szCs w:val="28"/>
        </w:rPr>
        <w:t>та</w:t>
      </w:r>
      <w:r w:rsidRPr="00DB1114">
        <w:rPr>
          <w:color w:val="auto"/>
          <w:szCs w:val="28"/>
        </w:rPr>
        <w:t xml:space="preserve"> на великій глибині різкості. </w:t>
      </w:r>
    </w:p>
    <w:p w14:paraId="6488CF5C" w14:textId="20EEF951" w:rsidR="00E836CB" w:rsidRPr="00DB1114" w:rsidRDefault="00041425" w:rsidP="001E1BAB">
      <w:pPr>
        <w:numPr>
          <w:ilvl w:val="0"/>
          <w:numId w:val="4"/>
        </w:numPr>
        <w:tabs>
          <w:tab w:val="left" w:pos="993"/>
        </w:tabs>
        <w:spacing w:after="0"/>
        <w:ind w:left="0" w:firstLine="720"/>
        <w:jc w:val="both"/>
        <w:rPr>
          <w:color w:val="auto"/>
          <w:szCs w:val="28"/>
        </w:rPr>
      </w:pPr>
      <w:r w:rsidRPr="00DB1114">
        <w:rPr>
          <w:color w:val="auto"/>
          <w:szCs w:val="28"/>
        </w:rPr>
        <w:t>Фокусування. Головна смислова частина зображення майже завжди повинна бути в фокусі, виключення складають тільки складні випадки, коли за авторською задумом фокус спеціально зсувається. Подібні випадки нестандартного поводження з фокусом повинні бути на 100</w:t>
      </w:r>
      <w:r w:rsidR="00E20087">
        <w:rPr>
          <w:color w:val="auto"/>
          <w:szCs w:val="28"/>
        </w:rPr>
        <w:t> </w:t>
      </w:r>
      <w:r w:rsidRPr="00DB1114">
        <w:rPr>
          <w:color w:val="auto"/>
          <w:szCs w:val="28"/>
        </w:rPr>
        <w:t>% виправдані ідейно, композиційно. Якщо не достатню деталізацію іноді можна виправити обробкою зображення на комп'ютері, то чи не правильне фокусування зазвичай виправити, як-небудь компенсувати неможливо.</w:t>
      </w:r>
    </w:p>
    <w:p w14:paraId="6F87F1D5" w14:textId="77777777" w:rsidR="00E836CB" w:rsidRPr="00DB1114" w:rsidRDefault="00041425" w:rsidP="001E1BAB">
      <w:pPr>
        <w:numPr>
          <w:ilvl w:val="0"/>
          <w:numId w:val="4"/>
        </w:numPr>
        <w:tabs>
          <w:tab w:val="left" w:pos="993"/>
        </w:tabs>
        <w:spacing w:after="0"/>
        <w:ind w:left="0" w:firstLine="720"/>
        <w:jc w:val="both"/>
        <w:rPr>
          <w:color w:val="auto"/>
          <w:szCs w:val="28"/>
        </w:rPr>
      </w:pPr>
      <w:r w:rsidRPr="00DB1114">
        <w:rPr>
          <w:color w:val="auto"/>
          <w:szCs w:val="28"/>
        </w:rPr>
        <w:t>Шуми. На фотографії повинна бути присутнім мінімальна кількість шумів, тому зйомку потрібно виробляти на мінімальному допустимому для даного освітлення ISO. У деяких випадках художнє застосування шуму допустимо, однак це має бути не той цифровий шум, який видає камера, наприклад, на 3200 ISO. Шум повинен бути більш натуральним, схожим з плівковим, фактично для цифрової фотографії його можливо отримати лише за допомогою комп'ютерної обробки. Найбільш сильно шуми проявляються в темних областях зображення, там вони також не бажані, але більш допустимі, ніж у світлих областях.</w:t>
      </w:r>
    </w:p>
    <w:p w14:paraId="4D556A6B" w14:textId="77777777" w:rsidR="00E836CB" w:rsidRPr="00DB1114" w:rsidRDefault="00041425" w:rsidP="001E1BAB">
      <w:pPr>
        <w:numPr>
          <w:ilvl w:val="0"/>
          <w:numId w:val="4"/>
        </w:numPr>
        <w:tabs>
          <w:tab w:val="left" w:pos="993"/>
        </w:tabs>
        <w:spacing w:after="0"/>
        <w:ind w:left="0" w:firstLine="720"/>
        <w:jc w:val="both"/>
        <w:rPr>
          <w:color w:val="auto"/>
          <w:szCs w:val="28"/>
        </w:rPr>
      </w:pPr>
      <w:r w:rsidRPr="00DB1114">
        <w:rPr>
          <w:color w:val="auto"/>
          <w:szCs w:val="28"/>
        </w:rPr>
        <w:t xml:space="preserve">Хроматичні аберації. Є слідством не ідеальності оптичної конструкції об'єктивів. Навіть дорогі об'єктиви можуть давати аберації за певних умов. Різниця в тому, що прості і не дорогі об'єктиви будуть давати аберації часто і в нескладних умовах зйомки, тоді як гарний і дорогий об'єктив буде давати аберації тільки при вкрай складних умовах, наприклад, сильне контрове світло і дуже широко відкрита </w:t>
      </w:r>
      <w:r w:rsidR="00F949B9" w:rsidRPr="00DB1114">
        <w:rPr>
          <w:color w:val="auto"/>
          <w:szCs w:val="28"/>
        </w:rPr>
        <w:t>діафрагма</w:t>
      </w:r>
      <w:r w:rsidRPr="00DB1114">
        <w:rPr>
          <w:color w:val="auto"/>
          <w:szCs w:val="28"/>
        </w:rPr>
        <w:t>. Аберації проявляються у вигляді помітних кольорових ліній по краях об'єкта або його частин, і є однозначним недоліком зображення. Художнє застосування аберацій в якості ефекту можливо вкрай рідко.</w:t>
      </w:r>
    </w:p>
    <w:p w14:paraId="60E07664" w14:textId="77777777" w:rsidR="00E836CB" w:rsidRPr="00DB1114" w:rsidRDefault="00041425" w:rsidP="001E1BAB">
      <w:pPr>
        <w:numPr>
          <w:ilvl w:val="0"/>
          <w:numId w:val="4"/>
        </w:numPr>
        <w:tabs>
          <w:tab w:val="left" w:pos="993"/>
        </w:tabs>
        <w:spacing w:after="0"/>
        <w:ind w:left="0" w:firstLine="720"/>
        <w:jc w:val="both"/>
        <w:rPr>
          <w:color w:val="auto"/>
          <w:szCs w:val="28"/>
        </w:rPr>
      </w:pPr>
      <w:r w:rsidRPr="00DB1114">
        <w:rPr>
          <w:color w:val="auto"/>
          <w:szCs w:val="28"/>
        </w:rPr>
        <w:t xml:space="preserve">Артефакти стиснення. Формат зображень JPG є найпопулярнішим зараз, багато в чому це обумовлено тим, що він дозволяє значно стискати зображення, проте це стиснення відбувається з втратою якості . Величина втрати залежить від заданих при збереженні зображення налаштувань. Наведений нижче приклад наочно показує, чому не варто занадто сильно стискати зображення, а насправді якість завжди треба ставити максимальним. Оригінал готового зображення рекомендується зберігати в форматі виключає втрати, наприклад, TIFF. Зображення у форматі JPG з максимальною якістю також майже не містить спотворень, однак його не рекомендується багато разів редагувати </w:t>
      </w:r>
      <w:r w:rsidR="00F949B9" w:rsidRPr="00DB1114">
        <w:rPr>
          <w:color w:val="auto"/>
          <w:szCs w:val="28"/>
        </w:rPr>
        <w:t>та зберігати</w:t>
      </w:r>
      <w:r w:rsidRPr="00DB1114">
        <w:rPr>
          <w:color w:val="auto"/>
          <w:szCs w:val="28"/>
        </w:rPr>
        <w:t>, в основному JPG максимальної якості підходить для пересилання вже готового зображення.</w:t>
      </w:r>
    </w:p>
    <w:p w14:paraId="1E2ACD45" w14:textId="77777777" w:rsidR="00E836CB" w:rsidRPr="00DB1114" w:rsidRDefault="00041425" w:rsidP="001E1BAB">
      <w:pPr>
        <w:spacing w:after="0"/>
        <w:jc w:val="both"/>
        <w:rPr>
          <w:color w:val="auto"/>
          <w:szCs w:val="28"/>
        </w:rPr>
      </w:pPr>
      <w:r w:rsidRPr="00DB1114">
        <w:rPr>
          <w:color w:val="auto"/>
          <w:szCs w:val="28"/>
        </w:rPr>
        <w:t xml:space="preserve">Прикладом сучасної фільтрації є фільтр вельвії (чіткості). Фільтр чіткості імітує те, що відоме під назвою ефекту </w:t>
      </w:r>
      <w:r w:rsidR="002D438A">
        <w:rPr>
          <w:color w:val="auto"/>
          <w:szCs w:val="28"/>
        </w:rPr>
        <w:t>«</w:t>
      </w:r>
      <w:r w:rsidRPr="00DB1114">
        <w:rPr>
          <w:color w:val="auto"/>
          <w:szCs w:val="28"/>
        </w:rPr>
        <w:t>вельвії</w:t>
      </w:r>
      <w:r w:rsidR="002D438A">
        <w:rPr>
          <w:color w:val="auto"/>
          <w:szCs w:val="28"/>
        </w:rPr>
        <w:t>»</w:t>
      </w:r>
      <w:r w:rsidRPr="00DB1114">
        <w:rPr>
          <w:color w:val="auto"/>
          <w:szCs w:val="28"/>
        </w:rPr>
        <w:t xml:space="preserve">. Наслідки застосування цього ефекту відрізняються від наслідків зміни насиченості: за допомогою цього ефекту можна отримати зображення з </w:t>
      </w:r>
      <w:r w:rsidR="00F949B9" w:rsidRPr="00DB1114">
        <w:rPr>
          <w:color w:val="auto"/>
          <w:szCs w:val="28"/>
        </w:rPr>
        <w:t xml:space="preserve">більш </w:t>
      </w:r>
      <w:r w:rsidRPr="00DB1114">
        <w:rPr>
          <w:color w:val="auto"/>
          <w:szCs w:val="28"/>
        </w:rPr>
        <w:t xml:space="preserve">вираженою контрастністю, кольори якого будуть яскраво-живими і сяючими. </w:t>
      </w:r>
    </w:p>
    <w:p w14:paraId="6B119BF7" w14:textId="77777777" w:rsidR="00E836CB" w:rsidRPr="00DB1114" w:rsidRDefault="00041425" w:rsidP="001E1BAB">
      <w:pPr>
        <w:spacing w:after="0"/>
        <w:jc w:val="both"/>
        <w:rPr>
          <w:color w:val="auto"/>
          <w:szCs w:val="28"/>
        </w:rPr>
      </w:pPr>
      <w:r w:rsidRPr="00DB1114">
        <w:rPr>
          <w:color w:val="auto"/>
          <w:szCs w:val="28"/>
        </w:rPr>
        <w:t xml:space="preserve">Вельвія (Velvia) </w:t>
      </w:r>
      <w:r w:rsidR="00F949B9" w:rsidRPr="00DB1114">
        <w:rPr>
          <w:color w:val="auto"/>
          <w:szCs w:val="28"/>
        </w:rPr>
        <w:t>–</w:t>
      </w:r>
      <w:r w:rsidRPr="00DB1114">
        <w:rPr>
          <w:color w:val="auto"/>
          <w:szCs w:val="28"/>
        </w:rPr>
        <w:t xml:space="preserve"> це</w:t>
      </w:r>
      <w:r w:rsidR="00F949B9" w:rsidRPr="00DB1114">
        <w:rPr>
          <w:color w:val="auto"/>
          <w:szCs w:val="28"/>
        </w:rPr>
        <w:t xml:space="preserve"> </w:t>
      </w:r>
      <w:r w:rsidRPr="00DB1114">
        <w:rPr>
          <w:color w:val="auto"/>
          <w:szCs w:val="28"/>
        </w:rPr>
        <w:t xml:space="preserve">марка збалансованої для денного світла реверсивної плівки, яку виробляла японська компанія Fujifilm. Назва є скороченням комбінації слів </w:t>
      </w:r>
      <w:r w:rsidR="002D438A">
        <w:rPr>
          <w:color w:val="auto"/>
          <w:szCs w:val="28"/>
        </w:rPr>
        <w:t>«</w:t>
      </w:r>
      <w:r w:rsidRPr="00DB1114">
        <w:rPr>
          <w:color w:val="auto"/>
          <w:szCs w:val="28"/>
        </w:rPr>
        <w:t>Velvet Media</w:t>
      </w:r>
      <w:r w:rsidR="002D438A">
        <w:rPr>
          <w:color w:val="auto"/>
          <w:szCs w:val="28"/>
        </w:rPr>
        <w:t>»</w:t>
      </w:r>
      <w:r w:rsidRPr="00DB1114">
        <w:rPr>
          <w:color w:val="auto"/>
          <w:szCs w:val="28"/>
        </w:rPr>
        <w:t xml:space="preserve"> (оксамитовий носій), цю назву пов’язано з гладкістю структури зображень, які можна було створити за допомогою цієї плівки. Вельвія давала дуже насичені кольори з високою контрастністю у денному світлі. Таке поєднання характеристик зробило цю плівку вибором більшості фотографів-пейзажистів. Але дуже насичені кольори вельвії вважалися підробними багатьма фотографами, особливо тими, для яких зйомки пейзажів не були основним творчим уподобанням.</w:t>
      </w:r>
    </w:p>
    <w:p w14:paraId="1D995303" w14:textId="77777777" w:rsidR="00E836CB" w:rsidRPr="00DB1114" w:rsidRDefault="00041425" w:rsidP="001E1BAB">
      <w:pPr>
        <w:spacing w:after="0"/>
        <w:jc w:val="both"/>
        <w:rPr>
          <w:color w:val="auto"/>
          <w:szCs w:val="28"/>
        </w:rPr>
      </w:pPr>
      <w:r w:rsidRPr="00DB1114">
        <w:rPr>
          <w:color w:val="auto"/>
          <w:szCs w:val="28"/>
        </w:rPr>
        <w:t>З останніх розробок треба назвати експеримент компанії Xerox, який називається Aesthetic Search (image quality)</w:t>
      </w:r>
      <w:r w:rsidR="00F949B9" w:rsidRPr="00DB1114">
        <w:rPr>
          <w:color w:val="auto"/>
          <w:szCs w:val="28"/>
        </w:rPr>
        <w:t xml:space="preserve"> </w:t>
      </w:r>
      <w:r w:rsidRPr="00DB1114">
        <w:rPr>
          <w:color w:val="auto"/>
          <w:szCs w:val="28"/>
        </w:rPr>
        <w:t>[1]. Цей інструмент для вибраної категорії зображення розрізняє гарні і погані світлини. Ця система не є вільною для використання і дозволяється тільки передивлятися результати оцінювання на готових наборах зображень, додавати свої зображення на оцінювання не можна. Така система має свої недоліки, основний з яких - це не універсальна система для оцінювання. Для додавання нової категорії зображень треба програмувати відповідні характеристики.</w:t>
      </w:r>
    </w:p>
    <w:p w14:paraId="1E124C5E" w14:textId="77777777" w:rsidR="000255E6" w:rsidRPr="00DB1114" w:rsidRDefault="0084166A" w:rsidP="001E1BAB">
      <w:pPr>
        <w:spacing w:after="0"/>
        <w:jc w:val="both"/>
        <w:rPr>
          <w:color w:val="auto"/>
          <w:szCs w:val="28"/>
        </w:rPr>
      </w:pPr>
      <w:bookmarkStart w:id="21" w:name="h.fplz5xqh59x" w:colFirst="0" w:colLast="0"/>
      <w:bookmarkEnd w:id="21"/>
      <w:r w:rsidRPr="00DB1114">
        <w:rPr>
          <w:color w:val="auto"/>
          <w:szCs w:val="28"/>
        </w:rPr>
        <w:t>Д</w:t>
      </w:r>
      <w:r w:rsidR="000255E6" w:rsidRPr="00DB1114">
        <w:rPr>
          <w:color w:val="auto"/>
          <w:szCs w:val="28"/>
        </w:rPr>
        <w:t>ля</w:t>
      </w:r>
      <w:r>
        <w:rPr>
          <w:color w:val="auto"/>
          <w:szCs w:val="28"/>
        </w:rPr>
        <w:t xml:space="preserve"> </w:t>
      </w:r>
      <w:r w:rsidR="000255E6" w:rsidRPr="00DB1114">
        <w:rPr>
          <w:color w:val="auto"/>
          <w:szCs w:val="28"/>
        </w:rPr>
        <w:t>того щоб використовувати алгоритми Supervised learning, треба розмітити усі приклади власноруч, тобто дати алгоритму на вхід якісні та не якісні зображення. Для впевненої роботи, алгоритму потрібно не менше 5000 якісних та 5000 неякісних прикладів.</w:t>
      </w:r>
    </w:p>
    <w:p w14:paraId="3F08876B" w14:textId="77777777" w:rsidR="000255E6" w:rsidRPr="00DB1114" w:rsidRDefault="000255E6" w:rsidP="001E1BAB">
      <w:pPr>
        <w:spacing w:after="0"/>
        <w:jc w:val="both"/>
        <w:rPr>
          <w:color w:val="auto"/>
          <w:szCs w:val="28"/>
        </w:rPr>
      </w:pPr>
      <w:r w:rsidRPr="00DB1114">
        <w:rPr>
          <w:color w:val="auto"/>
          <w:szCs w:val="28"/>
        </w:rPr>
        <w:t>Щоб розробити базу зображень, було вирішено використовувати вільний сервіс Instagram.</w:t>
      </w:r>
    </w:p>
    <w:p w14:paraId="453FE279" w14:textId="77777777" w:rsidR="000255E6" w:rsidRPr="00DB1114" w:rsidRDefault="000255E6" w:rsidP="001E1BAB">
      <w:pPr>
        <w:spacing w:after="0"/>
        <w:jc w:val="both"/>
        <w:rPr>
          <w:color w:val="auto"/>
          <w:szCs w:val="28"/>
        </w:rPr>
      </w:pPr>
      <w:r w:rsidRPr="00DB1114">
        <w:rPr>
          <w:color w:val="auto"/>
          <w:szCs w:val="28"/>
        </w:rPr>
        <w:t>Instagram – безкоштовний додаток обміну фотографіями, що дозволяє користувачам робити фотографії, застосовувати до них фільтри, а також поширювати їх через свій сервіс і ряд інших соціальних мереж. Є одним із найпопулярніших сервісів у мистецтві фотографії. Instagram робить фотографії в квадратній формі – як камери Kodak Instamatic і Polaroid. Більшість же мобільних фоторедакторів використовує співвідношення сторін 3:2.</w:t>
      </w:r>
    </w:p>
    <w:p w14:paraId="3EE00430" w14:textId="02AF88D2" w:rsidR="000255E6" w:rsidRPr="00DB1114" w:rsidRDefault="000255E6" w:rsidP="001E1BAB">
      <w:pPr>
        <w:spacing w:after="0"/>
        <w:jc w:val="both"/>
        <w:rPr>
          <w:color w:val="auto"/>
          <w:szCs w:val="28"/>
        </w:rPr>
      </w:pPr>
      <w:r w:rsidRPr="00DB1114">
        <w:rPr>
          <w:color w:val="auto"/>
          <w:szCs w:val="28"/>
        </w:rPr>
        <w:t>Додаток сумісний зі специфікацією IPhone, IPad і IPod на IOS 4,0 і вище, а також з телефонами на Android 2,2 і вище з підтримкою OpenGL ES</w:t>
      </w:r>
      <w:r w:rsidR="001174DB">
        <w:rPr>
          <w:color w:val="auto"/>
          <w:szCs w:val="28"/>
        </w:rPr>
        <w:t> </w:t>
      </w:r>
      <w:r w:rsidRPr="00DB1114">
        <w:rPr>
          <w:color w:val="auto"/>
          <w:szCs w:val="28"/>
        </w:rPr>
        <w:t>2. Поширюється воно через App Store і Google Play відповідно.</w:t>
      </w:r>
    </w:p>
    <w:p w14:paraId="330D832D" w14:textId="77777777" w:rsidR="000255E6" w:rsidRPr="00DB1114" w:rsidRDefault="000255E6" w:rsidP="001E1BAB">
      <w:pPr>
        <w:spacing w:after="0"/>
        <w:jc w:val="both"/>
        <w:rPr>
          <w:color w:val="auto"/>
          <w:szCs w:val="28"/>
        </w:rPr>
      </w:pPr>
      <w:r w:rsidRPr="00DB1114">
        <w:rPr>
          <w:color w:val="auto"/>
          <w:szCs w:val="28"/>
        </w:rPr>
        <w:t>У вересні 2011 року була випущена версія додатку 2.0, в якій з'явилися живі фільтри, миттєва зміна нахилу, чотири нових фільтра, фотографії високої роздільної здатності, опціональні кордон</w:t>
      </w:r>
      <w:r>
        <w:rPr>
          <w:color w:val="auto"/>
          <w:szCs w:val="28"/>
        </w:rPr>
        <w:t>и</w:t>
      </w:r>
      <w:r w:rsidRPr="00DB1114">
        <w:rPr>
          <w:color w:val="auto"/>
          <w:szCs w:val="28"/>
        </w:rPr>
        <w:t>, поворот одним кліком і оновлена іконка.</w:t>
      </w:r>
    </w:p>
    <w:p w14:paraId="286E11BE" w14:textId="77777777" w:rsidR="0034375E" w:rsidRDefault="000255E6" w:rsidP="001E1BAB">
      <w:pPr>
        <w:spacing w:after="0"/>
        <w:jc w:val="both"/>
        <w:rPr>
          <w:color w:val="auto"/>
          <w:szCs w:val="28"/>
        </w:rPr>
      </w:pPr>
      <w:r w:rsidRPr="00DB1114">
        <w:rPr>
          <w:color w:val="auto"/>
          <w:szCs w:val="28"/>
        </w:rPr>
        <w:t>Якісними фотографіями було вирішено вважати фотографії зі сторінок професійних фотографів:</w:t>
      </w:r>
    </w:p>
    <w:p w14:paraId="21AB68F0" w14:textId="77777777" w:rsidR="000255E6" w:rsidRDefault="0034375E" w:rsidP="001E1BAB">
      <w:pPr>
        <w:spacing w:after="0"/>
        <w:ind w:firstLine="0"/>
        <w:jc w:val="both"/>
        <w:rPr>
          <w:color w:val="auto"/>
          <w:szCs w:val="28"/>
        </w:rPr>
      </w:pPr>
      <w:r>
        <w:rPr>
          <w:color w:val="auto"/>
          <w:szCs w:val="28"/>
        </w:rPr>
        <w:t xml:space="preserve"> </w:t>
      </w:r>
      <w:r w:rsidRPr="0034375E">
        <w:rPr>
          <w:color w:val="auto"/>
          <w:szCs w:val="28"/>
        </w:rPr>
        <w:t>http://instagram.com/cafeaulei</w:t>
      </w:r>
      <w:r>
        <w:rPr>
          <w:color w:val="auto"/>
          <w:szCs w:val="28"/>
        </w:rPr>
        <w:t xml:space="preserve">; </w:t>
      </w:r>
      <w:r w:rsidRPr="0034375E">
        <w:rPr>
          <w:color w:val="auto"/>
          <w:szCs w:val="28"/>
        </w:rPr>
        <w:t>http://instagram.com/photooftheday</w:t>
      </w:r>
      <w:r>
        <w:rPr>
          <w:color w:val="auto"/>
          <w:szCs w:val="28"/>
        </w:rPr>
        <w:t xml:space="preserve">; </w:t>
      </w:r>
      <w:r w:rsidRPr="0034375E">
        <w:rPr>
          <w:color w:val="auto"/>
          <w:szCs w:val="28"/>
        </w:rPr>
        <w:t>http://instagram.com/lec101</w:t>
      </w:r>
      <w:r>
        <w:rPr>
          <w:color w:val="auto"/>
          <w:szCs w:val="28"/>
        </w:rPr>
        <w:t xml:space="preserve">; </w:t>
      </w:r>
      <w:r w:rsidRPr="0034375E">
        <w:rPr>
          <w:color w:val="auto"/>
          <w:szCs w:val="28"/>
        </w:rPr>
        <w:t>http://instagram.com/othellonine</w:t>
      </w:r>
      <w:r>
        <w:rPr>
          <w:color w:val="auto"/>
          <w:szCs w:val="28"/>
        </w:rPr>
        <w:t xml:space="preserve">; </w:t>
      </w:r>
      <w:r w:rsidRPr="0034375E">
        <w:rPr>
          <w:color w:val="auto"/>
          <w:szCs w:val="28"/>
        </w:rPr>
        <w:t>http://instagram.com/maurice</w:t>
      </w:r>
      <w:r>
        <w:rPr>
          <w:color w:val="auto"/>
          <w:szCs w:val="28"/>
        </w:rPr>
        <w:t xml:space="preserve">; </w:t>
      </w:r>
      <w:r w:rsidRPr="0034375E">
        <w:rPr>
          <w:color w:val="auto"/>
          <w:szCs w:val="28"/>
        </w:rPr>
        <w:t>http://instagram.com/p_d_y</w:t>
      </w:r>
      <w:r>
        <w:rPr>
          <w:color w:val="auto"/>
          <w:szCs w:val="28"/>
        </w:rPr>
        <w:t xml:space="preserve">; </w:t>
      </w:r>
      <w:r w:rsidRPr="0034375E">
        <w:rPr>
          <w:color w:val="auto"/>
          <w:szCs w:val="28"/>
        </w:rPr>
        <w:t>http://instagram.com/chaiwalla</w:t>
      </w:r>
      <w:r>
        <w:rPr>
          <w:color w:val="auto"/>
          <w:szCs w:val="28"/>
        </w:rPr>
        <w:t xml:space="preserve">; </w:t>
      </w:r>
      <w:r w:rsidRPr="0034375E">
        <w:rPr>
          <w:color w:val="auto"/>
          <w:szCs w:val="28"/>
        </w:rPr>
        <w:t>http://instagram.com/michiesharine</w:t>
      </w:r>
      <w:r>
        <w:rPr>
          <w:color w:val="auto"/>
          <w:szCs w:val="28"/>
        </w:rPr>
        <w:t xml:space="preserve">; </w:t>
      </w:r>
      <w:r w:rsidRPr="00C928BC">
        <w:rPr>
          <w:color w:val="auto"/>
          <w:szCs w:val="28"/>
        </w:rPr>
        <w:t>http://instagram.com/junebugkim</w:t>
      </w:r>
      <w:r>
        <w:rPr>
          <w:color w:val="auto"/>
          <w:szCs w:val="28"/>
        </w:rPr>
        <w:t xml:space="preserve">; </w:t>
      </w:r>
      <w:r>
        <w:rPr>
          <w:color w:val="auto"/>
          <w:szCs w:val="28"/>
        </w:rPr>
        <w:tab/>
      </w:r>
      <w:r>
        <w:rPr>
          <w:color w:val="auto"/>
          <w:szCs w:val="28"/>
        </w:rPr>
        <w:tab/>
      </w:r>
      <w:hyperlink r:id="rId10">
        <w:r w:rsidR="000255E6" w:rsidRPr="00DB1114">
          <w:rPr>
            <w:color w:val="auto"/>
            <w:szCs w:val="28"/>
          </w:rPr>
          <w:t>http://instagram.com/thatandrewkim</w:t>
        </w:r>
      </w:hyperlink>
      <w:r>
        <w:rPr>
          <w:color w:val="auto"/>
          <w:szCs w:val="28"/>
        </w:rPr>
        <w:t>.</w:t>
      </w:r>
    </w:p>
    <w:p w14:paraId="47E57A88" w14:textId="77777777" w:rsidR="000255E6" w:rsidRPr="00DB1114" w:rsidRDefault="000255E6" w:rsidP="001E1BAB">
      <w:pPr>
        <w:tabs>
          <w:tab w:val="left" w:pos="993"/>
        </w:tabs>
        <w:spacing w:after="0"/>
        <w:contextualSpacing/>
        <w:jc w:val="both"/>
        <w:rPr>
          <w:color w:val="auto"/>
          <w:szCs w:val="28"/>
        </w:rPr>
      </w:pPr>
      <w:r w:rsidRPr="00DB1114">
        <w:rPr>
          <w:color w:val="auto"/>
          <w:szCs w:val="28"/>
        </w:rPr>
        <w:t xml:space="preserve">Приклади якісних зображень наведено на рисунку </w:t>
      </w:r>
      <w:r w:rsidR="00191E18">
        <w:rPr>
          <w:color w:val="auto"/>
          <w:szCs w:val="28"/>
        </w:rPr>
        <w:t>1</w:t>
      </w:r>
      <w:r w:rsidRPr="00DB1114">
        <w:rPr>
          <w:color w:val="auto"/>
          <w:szCs w:val="28"/>
        </w:rPr>
        <w:t>.1.</w:t>
      </w:r>
    </w:p>
    <w:p w14:paraId="499A87DA" w14:textId="77777777" w:rsidR="000255E6" w:rsidRPr="00DB1114" w:rsidRDefault="0034375E" w:rsidP="001E1BAB">
      <w:pPr>
        <w:tabs>
          <w:tab w:val="left" w:pos="993"/>
        </w:tabs>
        <w:spacing w:after="0"/>
        <w:contextualSpacing/>
        <w:jc w:val="both"/>
        <w:rPr>
          <w:color w:val="auto"/>
          <w:szCs w:val="28"/>
        </w:rPr>
      </w:pPr>
      <w:r>
        <w:rPr>
          <w:noProof/>
          <w:color w:val="auto"/>
          <w:szCs w:val="28"/>
        </w:rPr>
        <mc:AlternateContent>
          <mc:Choice Requires="wpg">
            <w:drawing>
              <wp:anchor distT="0" distB="0" distL="114300" distR="114300" simplePos="0" relativeHeight="251665920" behindDoc="0" locked="0" layoutInCell="1" allowOverlap="1" wp14:anchorId="6E986728" wp14:editId="67BA61CA">
                <wp:simplePos x="0" y="0"/>
                <wp:positionH relativeFrom="column">
                  <wp:posOffset>-175260</wp:posOffset>
                </wp:positionH>
                <wp:positionV relativeFrom="paragraph">
                  <wp:posOffset>364490</wp:posOffset>
                </wp:positionV>
                <wp:extent cx="6048375" cy="2990850"/>
                <wp:effectExtent l="0" t="0" r="9525" b="0"/>
                <wp:wrapSquare wrapText="bothSides"/>
                <wp:docPr id="44" name="Группа 44"/>
                <wp:cNvGraphicFramePr/>
                <a:graphic xmlns:a="http://schemas.openxmlformats.org/drawingml/2006/main">
                  <a:graphicData uri="http://schemas.microsoft.com/office/word/2010/wordprocessingGroup">
                    <wpg:wgp>
                      <wpg:cNvGrpSpPr/>
                      <wpg:grpSpPr>
                        <a:xfrm>
                          <a:off x="0" y="0"/>
                          <a:ext cx="6048375" cy="2990850"/>
                          <a:chOff x="0" y="0"/>
                          <a:chExt cx="6048375" cy="2990850"/>
                        </a:xfrm>
                      </wpg:grpSpPr>
                      <pic:pic xmlns:pic="http://schemas.openxmlformats.org/drawingml/2006/picture">
                        <pic:nvPicPr>
                          <pic:cNvPr id="13" name="image03.png"/>
                          <pic:cNvPicPr/>
                        </pic:nvPicPr>
                        <pic:blipFill>
                          <a:blip r:embed="rId11"/>
                          <a:srcRect/>
                          <a:stretch>
                            <a:fillRect/>
                          </a:stretch>
                        </pic:blipFill>
                        <pic:spPr>
                          <a:xfrm>
                            <a:off x="0" y="0"/>
                            <a:ext cx="2952750" cy="2990850"/>
                          </a:xfrm>
                          <a:prstGeom prst="rect">
                            <a:avLst/>
                          </a:prstGeom>
                          <a:ln/>
                        </pic:spPr>
                      </pic:pic>
                      <pic:pic xmlns:pic="http://schemas.openxmlformats.org/drawingml/2006/picture">
                        <pic:nvPicPr>
                          <pic:cNvPr id="8" name="image10.png"/>
                          <pic:cNvPicPr/>
                        </pic:nvPicPr>
                        <pic:blipFill>
                          <a:blip r:embed="rId12"/>
                          <a:srcRect/>
                          <a:stretch>
                            <a:fillRect/>
                          </a:stretch>
                        </pic:blipFill>
                        <pic:spPr>
                          <a:xfrm>
                            <a:off x="3248025" y="0"/>
                            <a:ext cx="2800350" cy="2990850"/>
                          </a:xfrm>
                          <a:prstGeom prst="rect">
                            <a:avLst/>
                          </a:prstGeom>
                          <a:ln/>
                        </pic:spPr>
                      </pic:pic>
                    </wpg:wgp>
                  </a:graphicData>
                </a:graphic>
              </wp:anchor>
            </w:drawing>
          </mc:Choice>
          <mc:Fallback xmlns:mv="urn:schemas-microsoft-com:mac:vml" xmlns:mo="http://schemas.microsoft.com/office/mac/office/2008/main">
            <w:pict>
              <v:group id="Группа 44" o:spid="_x0000_s1026" style="position:absolute;margin-left:-13.8pt;margin-top:28.7pt;width:476.25pt;height:235.5pt;z-index:251665408" coordsize="60483,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03.png" o:spid="_x0000_s1027" type="#_x0000_t75" style="position:absolute;width:29527;height:29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CNkzCAAAA2wAAAA8AAABkcnMvZG93bnJldi54bWxET91qwjAUvhf2DuEI3oimcyBajSKyqQg6&#10;pn2AQ3Nsi81JSaJ2b78MBO/Ox/d75svW1OJOzleWFbwPExDEudUVFwqy89dgAsIHZI21ZVLwSx6W&#10;i7fOHFNtH/xD91MoRAxhn6KCMoQmldLnJRn0Q9sQR+5incEQoSukdviI4aaWoyQZS4MVx4YSG1qX&#10;lF9PN6NAH5rk0x0303XfbPer7Pad7Y4XpXrddjUDEagNL/HTvdNx/gf8/xIPk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wjZMwgAAANsAAAAPAAAAAAAAAAAAAAAAAJ8C&#10;AABkcnMvZG93bnJldi54bWxQSwUGAAAAAAQABAD3AAAAjgMAAAAA&#10;">
                  <v:imagedata r:id="rId13" o:title=""/>
                </v:shape>
                <v:shape id="image10.png" o:spid="_x0000_s1028" type="#_x0000_t75" style="position:absolute;left:32480;width:28003;height:29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IrKXAAAAA2gAAAA8AAABkcnMvZG93bnJldi54bWxET02LwjAQvQv+hzCCF1lTPYhUoyzuCuJF&#10;tnrxNjSzbdlmUptoY3+9OSx4fLzv9TaYWjyodZVlBbNpAoI4t7riQsHlvP9YgnAeWWNtmRQ8ycF2&#10;MxysMdW24x96ZL4QMYRdigpK75tUSpeXZNBNbUMcuV/bGvQRtoXULXYx3NRyniQLabDi2FBiQ7uS&#10;8r/sbhR8yb7IumBOk/Dsv2/99djxYaHUeBQ+VyA8Bf8W/7sPWkHcGq/EGyA3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IispcAAAADaAAAADwAAAAAAAAAAAAAAAACfAgAA&#10;ZHJzL2Rvd25yZXYueG1sUEsFBgAAAAAEAAQA9wAAAIwDAAAAAA==&#10;">
                  <v:imagedata r:id="rId14" o:title=""/>
                </v:shape>
                <w10:wrap type="square"/>
              </v:group>
            </w:pict>
          </mc:Fallback>
        </mc:AlternateContent>
      </w:r>
    </w:p>
    <w:p w14:paraId="485A84DF" w14:textId="77777777" w:rsidR="000255E6" w:rsidRPr="00DB1114" w:rsidRDefault="000255E6" w:rsidP="001E1BAB">
      <w:pPr>
        <w:spacing w:after="0"/>
        <w:rPr>
          <w:color w:val="auto"/>
          <w:szCs w:val="28"/>
        </w:rPr>
      </w:pPr>
    </w:p>
    <w:p w14:paraId="53A82E36" w14:textId="21DE021F" w:rsidR="000255E6" w:rsidRPr="00DB1114" w:rsidRDefault="000255E6" w:rsidP="001E1BAB">
      <w:pPr>
        <w:spacing w:after="0"/>
        <w:jc w:val="center"/>
        <w:rPr>
          <w:color w:val="auto"/>
          <w:szCs w:val="28"/>
        </w:rPr>
      </w:pPr>
      <w:r w:rsidRPr="00DB1114">
        <w:rPr>
          <w:color w:val="auto"/>
          <w:szCs w:val="28"/>
        </w:rPr>
        <w:t>Рис</w:t>
      </w:r>
      <w:r w:rsidR="00191E18">
        <w:rPr>
          <w:color w:val="auto"/>
          <w:szCs w:val="28"/>
        </w:rPr>
        <w:t>унок</w:t>
      </w:r>
      <w:r w:rsidRPr="00DB1114">
        <w:rPr>
          <w:color w:val="auto"/>
          <w:szCs w:val="28"/>
        </w:rPr>
        <w:t xml:space="preserve"> </w:t>
      </w:r>
      <w:r w:rsidR="00191E18">
        <w:rPr>
          <w:color w:val="auto"/>
          <w:szCs w:val="28"/>
        </w:rPr>
        <w:t>1</w:t>
      </w:r>
      <w:r w:rsidRPr="00DB1114">
        <w:rPr>
          <w:color w:val="auto"/>
          <w:szCs w:val="28"/>
        </w:rPr>
        <w:t>.1</w:t>
      </w:r>
      <w:r w:rsidR="001174DB">
        <w:rPr>
          <w:color w:val="auto"/>
          <w:szCs w:val="28"/>
        </w:rPr>
        <w:t xml:space="preserve"> –</w:t>
      </w:r>
      <w:r w:rsidRPr="00DB1114">
        <w:rPr>
          <w:color w:val="auto"/>
          <w:szCs w:val="28"/>
        </w:rPr>
        <w:t xml:space="preserve"> Приклади якісних зображень</w:t>
      </w:r>
    </w:p>
    <w:p w14:paraId="7601A73A" w14:textId="77777777" w:rsidR="000255E6" w:rsidRPr="00DB1114" w:rsidRDefault="0034375E" w:rsidP="001E1BAB">
      <w:pPr>
        <w:spacing w:after="0"/>
        <w:jc w:val="both"/>
        <w:rPr>
          <w:color w:val="auto"/>
          <w:szCs w:val="28"/>
        </w:rPr>
      </w:pPr>
      <w:r>
        <w:rPr>
          <w:noProof/>
          <w:color w:val="auto"/>
          <w:szCs w:val="28"/>
        </w:rPr>
        <mc:AlternateContent>
          <mc:Choice Requires="wpg">
            <w:drawing>
              <wp:anchor distT="0" distB="0" distL="114300" distR="114300" simplePos="0" relativeHeight="251666944" behindDoc="0" locked="0" layoutInCell="1" allowOverlap="1" wp14:anchorId="744670C0" wp14:editId="4D6064F1">
                <wp:simplePos x="0" y="0"/>
                <wp:positionH relativeFrom="column">
                  <wp:posOffset>5715</wp:posOffset>
                </wp:positionH>
                <wp:positionV relativeFrom="paragraph">
                  <wp:posOffset>1364615</wp:posOffset>
                </wp:positionV>
                <wp:extent cx="6000750" cy="3000375"/>
                <wp:effectExtent l="0" t="0" r="0" b="9525"/>
                <wp:wrapSquare wrapText="bothSides"/>
                <wp:docPr id="46" name="Группа 46"/>
                <wp:cNvGraphicFramePr/>
                <a:graphic xmlns:a="http://schemas.openxmlformats.org/drawingml/2006/main">
                  <a:graphicData uri="http://schemas.microsoft.com/office/word/2010/wordprocessingGroup">
                    <wpg:wgp>
                      <wpg:cNvGrpSpPr/>
                      <wpg:grpSpPr>
                        <a:xfrm>
                          <a:off x="0" y="0"/>
                          <a:ext cx="6000750" cy="3000375"/>
                          <a:chOff x="0" y="0"/>
                          <a:chExt cx="6000750" cy="3000375"/>
                        </a:xfrm>
                      </wpg:grpSpPr>
                      <pic:pic xmlns:pic="http://schemas.openxmlformats.org/drawingml/2006/picture">
                        <pic:nvPicPr>
                          <pic:cNvPr id="9" name="image08.png"/>
                          <pic:cNvPicPr/>
                        </pic:nvPicPr>
                        <pic:blipFill>
                          <a:blip r:embed="rId15"/>
                          <a:srcRect/>
                          <a:stretch>
                            <a:fillRect/>
                          </a:stretch>
                        </pic:blipFill>
                        <pic:spPr>
                          <a:xfrm>
                            <a:off x="0" y="0"/>
                            <a:ext cx="2886075" cy="3000375"/>
                          </a:xfrm>
                          <a:prstGeom prst="rect">
                            <a:avLst/>
                          </a:prstGeom>
                          <a:ln/>
                        </pic:spPr>
                      </pic:pic>
                      <pic:pic xmlns:pic="http://schemas.openxmlformats.org/drawingml/2006/picture">
                        <pic:nvPicPr>
                          <pic:cNvPr id="19" name="image14.png"/>
                          <pic:cNvPicPr/>
                        </pic:nvPicPr>
                        <pic:blipFill>
                          <a:blip r:embed="rId16"/>
                          <a:srcRect/>
                          <a:stretch>
                            <a:fillRect/>
                          </a:stretch>
                        </pic:blipFill>
                        <pic:spPr>
                          <a:xfrm>
                            <a:off x="3057525" y="0"/>
                            <a:ext cx="2943225" cy="3000375"/>
                          </a:xfrm>
                          <a:prstGeom prst="rect">
                            <a:avLst/>
                          </a:prstGeom>
                          <a:ln/>
                        </pic:spPr>
                      </pic:pic>
                    </wpg:wgp>
                  </a:graphicData>
                </a:graphic>
              </wp:anchor>
            </w:drawing>
          </mc:Choice>
          <mc:Fallback xmlns:mv="urn:schemas-microsoft-com:mac:vml" xmlns:mo="http://schemas.microsoft.com/office/mac/office/2008/main">
            <w:pict>
              <v:group id="Группа 46" o:spid="_x0000_s1026" style="position:absolute;margin-left:.45pt;margin-top:107.45pt;width:472.5pt;height:236.25pt;z-index:251667456" coordsize="60007,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">
                <v:shape id="image08.png" o:spid="_x0000_s1027" type="#_x0000_t75" style="position:absolute;width:28860;height:30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VCRvBAAAA2gAAAA8AAABkcnMvZG93bnJldi54bWxEj0GLwjAUhO+C/yE8wZumK6xru0ZZFlw8&#10;eLH1BzyaZ1tsXtokav33RhD2OMzMN8x6O5hW3Mj5xrKCj3kCgri0uuFKwanYzVYgfEDW2FomBQ/y&#10;sN2MR2vMtL3zkW55qESEsM9QQR1Cl0npy5oM+rntiKN3ts5giNJVUju8R7hp5SJJltJgw3Ghxo5+&#10;ayov+dUo+DvYI8q+oM+lS9PDOe+/Lrteqelk+PkGEWgI/+F3e68VpPC6Em+A3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0VCRvBAAAA2gAAAA8AAAAAAAAAAAAAAAAAnwIA&#10;AGRycy9kb3ducmV2LnhtbFBLBQYAAAAABAAEAPcAAACNAwAAAAA=&#10;">
                  <v:imagedata r:id="rId17" o:title=""/>
                </v:shape>
                <v:shape id="image14.png" o:spid="_x0000_s1028" type="#_x0000_t75" style="position:absolute;left:30575;width:29432;height:30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JyXPCAAAA2wAAAA8AAABkcnMvZG93bnJldi54bWxET1trwjAUfh/4H8IRfBmaTmHUzigiDARx&#10;MC/s9dCcNWHNSWliW/+9GQz2dj6+61ltBleLjtpgPSt4mWUgiEuvLVcKLuf3aQ4iRGSNtWdScKcA&#10;m/XoaYWF9j1/UneKlUghHApUYGJsCilDachhmPmGOHHfvnUYE2wrqVvsU7ir5TzLXqVDy6nBYEM7&#10;Q+XP6eYULO62M5fc6vz2db5yf3g+HPWHUpPxsH0DEWmI/+I/916n+Uv4/SUdI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SclzwgAAANsAAAAPAAAAAAAAAAAAAAAAAJ8C&#10;AABkcnMvZG93bnJldi54bWxQSwUGAAAAAAQABAD3AAAAjgMAAAAA&#10;">
                  <v:imagedata r:id="rId18" o:title=""/>
                </v:shape>
                <w10:wrap type="square"/>
              </v:group>
            </w:pict>
          </mc:Fallback>
        </mc:AlternateContent>
      </w:r>
      <w:r w:rsidR="000255E6" w:rsidRPr="00DB1114">
        <w:rPr>
          <w:color w:val="auto"/>
          <w:szCs w:val="28"/>
        </w:rPr>
        <w:t xml:space="preserve">В той же час, менш якісними зображеннями було вирішено вважати зображення зроблені звичайними користувачами у Нью-Йорку та які мають небагато оцінок </w:t>
      </w:r>
      <w:r w:rsidR="002D438A">
        <w:rPr>
          <w:color w:val="auto"/>
          <w:szCs w:val="28"/>
        </w:rPr>
        <w:t>«</w:t>
      </w:r>
      <w:r w:rsidR="000255E6" w:rsidRPr="00DB1114">
        <w:rPr>
          <w:color w:val="auto"/>
          <w:szCs w:val="28"/>
        </w:rPr>
        <w:t>мені подобається</w:t>
      </w:r>
      <w:r w:rsidR="002D438A">
        <w:rPr>
          <w:color w:val="auto"/>
          <w:szCs w:val="28"/>
        </w:rPr>
        <w:t>»</w:t>
      </w:r>
      <w:r w:rsidR="000255E6" w:rsidRPr="00DB1114">
        <w:rPr>
          <w:color w:val="auto"/>
          <w:szCs w:val="28"/>
        </w:rPr>
        <w:t xml:space="preserve">. Приклади таких зображень наведено на рисунку </w:t>
      </w:r>
      <w:r w:rsidR="00191E18">
        <w:rPr>
          <w:color w:val="auto"/>
          <w:szCs w:val="28"/>
        </w:rPr>
        <w:t>1</w:t>
      </w:r>
      <w:r w:rsidR="000255E6" w:rsidRPr="00DB1114">
        <w:rPr>
          <w:color w:val="auto"/>
          <w:szCs w:val="28"/>
        </w:rPr>
        <w:t>.2.</w:t>
      </w:r>
    </w:p>
    <w:p w14:paraId="38796591" w14:textId="77777777" w:rsidR="000255E6" w:rsidRPr="00DB1114" w:rsidRDefault="000255E6" w:rsidP="001E1BAB">
      <w:pPr>
        <w:spacing w:after="0"/>
        <w:rPr>
          <w:color w:val="auto"/>
          <w:szCs w:val="28"/>
        </w:rPr>
      </w:pPr>
    </w:p>
    <w:p w14:paraId="243A2B24" w14:textId="0039A477" w:rsidR="000255E6" w:rsidRPr="00DB1114" w:rsidRDefault="000255E6" w:rsidP="001E1BAB">
      <w:pPr>
        <w:spacing w:after="0"/>
        <w:jc w:val="center"/>
        <w:rPr>
          <w:color w:val="auto"/>
          <w:szCs w:val="28"/>
        </w:rPr>
      </w:pPr>
      <w:r w:rsidRPr="00DB1114">
        <w:rPr>
          <w:color w:val="auto"/>
          <w:szCs w:val="28"/>
        </w:rPr>
        <w:t>Рис</w:t>
      </w:r>
      <w:r w:rsidR="00191E18">
        <w:rPr>
          <w:color w:val="auto"/>
          <w:szCs w:val="28"/>
        </w:rPr>
        <w:t>унок</w:t>
      </w:r>
      <w:r w:rsidRPr="00DB1114">
        <w:rPr>
          <w:color w:val="auto"/>
          <w:szCs w:val="28"/>
        </w:rPr>
        <w:t xml:space="preserve"> </w:t>
      </w:r>
      <w:r w:rsidR="00191E18">
        <w:rPr>
          <w:color w:val="auto"/>
          <w:szCs w:val="28"/>
        </w:rPr>
        <w:t>1</w:t>
      </w:r>
      <w:r w:rsidRPr="00DB1114">
        <w:rPr>
          <w:color w:val="auto"/>
          <w:szCs w:val="28"/>
        </w:rPr>
        <w:t>.2</w:t>
      </w:r>
      <w:r w:rsidR="001174DB">
        <w:rPr>
          <w:color w:val="auto"/>
          <w:szCs w:val="28"/>
        </w:rPr>
        <w:t xml:space="preserve"> –</w:t>
      </w:r>
      <w:r w:rsidRPr="00DB1114">
        <w:rPr>
          <w:color w:val="auto"/>
          <w:szCs w:val="28"/>
        </w:rPr>
        <w:t xml:space="preserve"> </w:t>
      </w:r>
      <w:bookmarkStart w:id="22" w:name="h.9ctddep7t5t5" w:colFirst="0" w:colLast="0"/>
      <w:bookmarkStart w:id="23" w:name="h.knj061r0haf" w:colFirst="0" w:colLast="0"/>
      <w:bookmarkStart w:id="24" w:name="h.yn7e5hhbhsop" w:colFirst="0" w:colLast="0"/>
      <w:bookmarkEnd w:id="22"/>
      <w:bookmarkEnd w:id="23"/>
      <w:bookmarkEnd w:id="24"/>
      <w:r w:rsidRPr="00DB1114">
        <w:rPr>
          <w:color w:val="auto"/>
          <w:szCs w:val="28"/>
        </w:rPr>
        <w:t>Приклади неякісних зображень</w:t>
      </w:r>
    </w:p>
    <w:p w14:paraId="6695D825" w14:textId="77777777" w:rsidR="000255E6" w:rsidRPr="00DB1114" w:rsidRDefault="000255E6" w:rsidP="001E1BAB">
      <w:pPr>
        <w:spacing w:after="0"/>
        <w:rPr>
          <w:color w:val="auto"/>
          <w:szCs w:val="28"/>
        </w:rPr>
      </w:pPr>
      <w:bookmarkStart w:id="25" w:name="h.dr9rv8axu1bo" w:colFirst="0" w:colLast="0"/>
      <w:bookmarkEnd w:id="25"/>
    </w:p>
    <w:p w14:paraId="1D91FC01" w14:textId="77777777" w:rsidR="000255E6" w:rsidRPr="0039172E" w:rsidRDefault="000255E6" w:rsidP="001E1BAB">
      <w:pPr>
        <w:spacing w:after="0"/>
        <w:jc w:val="both"/>
        <w:rPr>
          <w:color w:val="auto"/>
          <w:szCs w:val="28"/>
        </w:rPr>
      </w:pPr>
      <w:r w:rsidRPr="00DB1114">
        <w:rPr>
          <w:color w:val="auto"/>
          <w:szCs w:val="28"/>
        </w:rPr>
        <w:t xml:space="preserve">Програма, написана за допомогою методу API, збирає свіжі фотографії </w:t>
      </w:r>
      <w:r w:rsidRPr="0039172E">
        <w:rPr>
          <w:color w:val="auto"/>
          <w:szCs w:val="28"/>
        </w:rPr>
        <w:t>раз в годину, оціню</w:t>
      </w:r>
      <w:r w:rsidR="0034375E">
        <w:rPr>
          <w:color w:val="auto"/>
          <w:szCs w:val="28"/>
        </w:rPr>
        <w:t>є</w:t>
      </w:r>
      <w:r w:rsidRPr="0039172E">
        <w:rPr>
          <w:color w:val="auto"/>
          <w:szCs w:val="28"/>
        </w:rPr>
        <w:t xml:space="preserve"> їх за </w:t>
      </w:r>
      <w:r w:rsidR="0034375E">
        <w:rPr>
          <w:color w:val="auto"/>
          <w:szCs w:val="28"/>
        </w:rPr>
        <w:t>відповідним</w:t>
      </w:r>
      <w:r w:rsidRPr="0039172E">
        <w:rPr>
          <w:color w:val="auto"/>
          <w:szCs w:val="28"/>
        </w:rPr>
        <w:t xml:space="preserve"> критерієм та зберіга</w:t>
      </w:r>
      <w:r w:rsidR="0034375E">
        <w:rPr>
          <w:color w:val="auto"/>
          <w:szCs w:val="28"/>
        </w:rPr>
        <w:t>є</w:t>
      </w:r>
      <w:r w:rsidRPr="0039172E">
        <w:rPr>
          <w:color w:val="auto"/>
          <w:szCs w:val="28"/>
        </w:rPr>
        <w:t xml:space="preserve"> в базу даних.</w:t>
      </w:r>
    </w:p>
    <w:p w14:paraId="047D6FCF" w14:textId="77777777" w:rsidR="000255E6" w:rsidRPr="0039172E" w:rsidRDefault="000255E6" w:rsidP="001E1BAB">
      <w:pPr>
        <w:spacing w:after="0"/>
        <w:jc w:val="both"/>
        <w:rPr>
          <w:color w:val="auto"/>
          <w:szCs w:val="28"/>
        </w:rPr>
      </w:pPr>
      <w:r w:rsidRPr="0039172E">
        <w:rPr>
          <w:color w:val="auto"/>
          <w:szCs w:val="28"/>
        </w:rPr>
        <w:t>Таким чином, отримано еталонний набір зображень, які були віднесені до якоїсь категорії, та на яких можна було перевіряти якість роботи програми.</w:t>
      </w:r>
    </w:p>
    <w:p w14:paraId="5B370993" w14:textId="77777777" w:rsidR="00E836CB" w:rsidRPr="0039172E" w:rsidRDefault="00E836CB" w:rsidP="001E1BAB">
      <w:pPr>
        <w:pStyle w:val="2"/>
        <w:keepNext w:val="0"/>
        <w:keepLines w:val="0"/>
        <w:spacing w:before="0"/>
        <w:contextualSpacing w:val="0"/>
        <w:jc w:val="both"/>
        <w:rPr>
          <w:rFonts w:ascii="Times New Roman" w:hAnsi="Times New Roman" w:cs="Times New Roman"/>
          <w:color w:val="auto"/>
          <w:sz w:val="28"/>
          <w:szCs w:val="28"/>
        </w:rPr>
      </w:pPr>
    </w:p>
    <w:p w14:paraId="69774123" w14:textId="77777777" w:rsidR="00E3789A" w:rsidRPr="0039172E" w:rsidRDefault="00E3789A" w:rsidP="001E1BAB">
      <w:pPr>
        <w:spacing w:after="0"/>
        <w:jc w:val="both"/>
        <w:rPr>
          <w:szCs w:val="28"/>
        </w:rPr>
      </w:pPr>
    </w:p>
    <w:p w14:paraId="1F0ADBC5" w14:textId="77777777" w:rsidR="00E3789A" w:rsidRPr="0039172E" w:rsidRDefault="00E3789A" w:rsidP="001E1BAB">
      <w:pPr>
        <w:pStyle w:val="2"/>
        <w:keepNext w:val="0"/>
        <w:keepLines w:val="0"/>
        <w:spacing w:before="0"/>
        <w:contextualSpacing w:val="0"/>
        <w:jc w:val="both"/>
        <w:rPr>
          <w:rFonts w:ascii="Times New Roman" w:hAnsi="Times New Roman" w:cs="Times New Roman"/>
          <w:color w:val="auto"/>
          <w:sz w:val="28"/>
          <w:szCs w:val="28"/>
        </w:rPr>
      </w:pPr>
      <w:r w:rsidRPr="0039172E">
        <w:rPr>
          <w:rFonts w:ascii="Times New Roman" w:hAnsi="Times New Roman" w:cs="Times New Roman"/>
          <w:color w:val="auto"/>
          <w:sz w:val="28"/>
          <w:szCs w:val="28"/>
        </w:rPr>
        <w:t xml:space="preserve">1.2 Методи </w:t>
      </w:r>
      <w:r w:rsidRPr="0039172E">
        <w:rPr>
          <w:rFonts w:ascii="Times New Roman" w:hAnsi="Times New Roman" w:cs="Times New Roman"/>
          <w:sz w:val="28"/>
          <w:szCs w:val="28"/>
        </w:rPr>
        <w:t>оцінки якості зображень</w:t>
      </w:r>
    </w:p>
    <w:p w14:paraId="7E9DD84C" w14:textId="77777777" w:rsidR="00E3789A" w:rsidRPr="0039172E" w:rsidRDefault="00E3789A" w:rsidP="001E1BAB">
      <w:pPr>
        <w:spacing w:after="0"/>
        <w:jc w:val="both"/>
        <w:rPr>
          <w:szCs w:val="28"/>
        </w:rPr>
      </w:pPr>
    </w:p>
    <w:p w14:paraId="087FE39C" w14:textId="77777777" w:rsidR="00A25A70" w:rsidRPr="00A25A70" w:rsidRDefault="00191E18" w:rsidP="001E1BAB">
      <w:pPr>
        <w:shd w:val="clear" w:color="auto" w:fill="FFFFFF"/>
        <w:spacing w:after="0"/>
        <w:jc w:val="both"/>
        <w:rPr>
          <w:szCs w:val="28"/>
        </w:rPr>
      </w:pPr>
      <w:r w:rsidRPr="00A25A70">
        <w:rPr>
          <w:szCs w:val="28"/>
        </w:rPr>
        <w:t>П</w:t>
      </w:r>
      <w:r w:rsidR="00A25A70" w:rsidRPr="00A25A70">
        <w:rPr>
          <w:szCs w:val="28"/>
        </w:rPr>
        <w:t>ерш</w:t>
      </w:r>
      <w:r>
        <w:rPr>
          <w:szCs w:val="28"/>
        </w:rPr>
        <w:t xml:space="preserve"> </w:t>
      </w:r>
      <w:r w:rsidR="00A25A70" w:rsidRPr="00A25A70">
        <w:rPr>
          <w:szCs w:val="28"/>
        </w:rPr>
        <w:t>ніж піддатися аналізу</w:t>
      </w:r>
      <w:r>
        <w:rPr>
          <w:szCs w:val="28"/>
        </w:rPr>
        <w:t xml:space="preserve"> з позиції якості</w:t>
      </w:r>
      <w:r w:rsidR="00A25A70" w:rsidRPr="00A25A70">
        <w:rPr>
          <w:szCs w:val="28"/>
        </w:rPr>
        <w:t>, зображення повинне пройти етап підготовки, який полягає у виконанні операцій поліпшення візуально</w:t>
      </w:r>
      <w:r>
        <w:rPr>
          <w:szCs w:val="28"/>
        </w:rPr>
        <w:t>ї</w:t>
      </w:r>
      <w:r w:rsidR="00A25A70" w:rsidRPr="00A25A70">
        <w:rPr>
          <w:szCs w:val="28"/>
        </w:rPr>
        <w:t xml:space="preserve"> якості (підвищення контрасту, усунення розмитості, підкреслення меж, фільтрація) і операцій формування графічного препарату (сегментація виділення контурів) зображення.</w:t>
      </w:r>
    </w:p>
    <w:p w14:paraId="2D4B7EDC" w14:textId="77777777" w:rsidR="00A25A70" w:rsidRPr="00A25A70" w:rsidRDefault="00191E18" w:rsidP="001E1BAB">
      <w:pPr>
        <w:shd w:val="clear" w:color="auto" w:fill="FFFFFF"/>
        <w:spacing w:after="0"/>
        <w:jc w:val="both"/>
        <w:rPr>
          <w:color w:val="auto"/>
          <w:szCs w:val="28"/>
        </w:rPr>
      </w:pPr>
      <w:r w:rsidRPr="00351ED6">
        <w:rPr>
          <w:bCs/>
          <w:szCs w:val="28"/>
        </w:rPr>
        <w:t xml:space="preserve">1. </w:t>
      </w:r>
      <w:r w:rsidR="00A25A70" w:rsidRPr="00351ED6">
        <w:rPr>
          <w:bCs/>
          <w:szCs w:val="28"/>
        </w:rPr>
        <w:t>Зміна контрасту</w:t>
      </w:r>
      <w:r w:rsidRPr="00351ED6">
        <w:rPr>
          <w:bCs/>
          <w:szCs w:val="28"/>
        </w:rPr>
        <w:t xml:space="preserve">. </w:t>
      </w:r>
      <w:r w:rsidR="00A25A70" w:rsidRPr="00351ED6">
        <w:rPr>
          <w:szCs w:val="28"/>
          <w:shd w:val="clear" w:color="auto" w:fill="FFFFFF"/>
        </w:rPr>
        <w:t>Слабкий контраст зазвичай викликаний малим</w:t>
      </w:r>
      <w:r w:rsidR="00A25A70" w:rsidRPr="00A25A70">
        <w:rPr>
          <w:szCs w:val="28"/>
          <w:shd w:val="clear" w:color="auto" w:fill="FFFFFF"/>
        </w:rPr>
        <w:t xml:space="preserve"> динамічним діапазоном зміни яскравості, або сильною нелінійністю в передачі рівнів яскравості. Простим методом контрастування є функціональне відображення градації яскравості. На практиці дуже часто використовують лінійні функціональні відображення. Якщо в результаті нерівномірності освітлення при фотографуванні або виготовленні фотографій, виникає ситуація, коли різні ділянки зображення володіють різним контрастом. У такому разі для зміни контрасту використовують адаптивні алгоритми контрастування. Прикладом може служити алгоритм локального посилення контрасту. Висока ефективність роботи алгоритму досягається в тому випадку, якщо на знімку присутні області з явно завищеним або заниженим контрастами. Суть алгоритму полягає в тому, що знімок розглядається як набір деякого числа локальних областей, і ці області обробляються з урахуванням їх характеристик.</w:t>
      </w:r>
    </w:p>
    <w:p w14:paraId="444E97B0" w14:textId="3CE001BC" w:rsidR="00A25A70" w:rsidRPr="00A25A70" w:rsidRDefault="00191E18" w:rsidP="001E1BAB">
      <w:pPr>
        <w:shd w:val="clear" w:color="auto" w:fill="FFFFFF"/>
        <w:spacing w:after="0"/>
        <w:jc w:val="both"/>
        <w:rPr>
          <w:szCs w:val="28"/>
        </w:rPr>
      </w:pPr>
      <w:r w:rsidRPr="00191E18">
        <w:rPr>
          <w:bCs/>
          <w:szCs w:val="28"/>
        </w:rPr>
        <w:t xml:space="preserve">2. </w:t>
      </w:r>
      <w:r w:rsidR="00A25A70" w:rsidRPr="00191E18">
        <w:rPr>
          <w:bCs/>
          <w:szCs w:val="28"/>
        </w:rPr>
        <w:t>Згладжування шумів</w:t>
      </w:r>
      <w:r w:rsidRPr="00191E18">
        <w:rPr>
          <w:bCs/>
          <w:szCs w:val="28"/>
        </w:rPr>
        <w:t xml:space="preserve">. </w:t>
      </w:r>
      <w:r w:rsidR="00A25A70" w:rsidRPr="00191E18">
        <w:rPr>
          <w:szCs w:val="28"/>
        </w:rPr>
        <w:t>Зображення на етапі оцифровки піддаються</w:t>
      </w:r>
      <w:r w:rsidR="00A25A70" w:rsidRPr="00A25A70">
        <w:rPr>
          <w:szCs w:val="28"/>
        </w:rPr>
        <w:t xml:space="preserve"> дії аддитивного і імпульсного шуму. Адитивний шум є деякий випадковий сигнал, який додається до корисного на виході системи, в даному випадку аддитивний шум виникає унаслідок зернистості плівки. Імпульсний шум, на відміну від аддитивного, характеризується дією на корисний сигнал лише в окремих випадкових крапках (значення результуючого сигналу в цих крапках приймає випадкове значення). Імпульсний шум характерний для цифрових систем передачі і зберігання зображень. Таким чином, в процесі препарування зображення виникає завдання придушення шуму. Простим методом, що згладжує шум, на зображенні є згладжування, тобто заміна значення яскравості кожного елементу середнім значенням, знайденим по його околиці </w:t>
      </w:r>
      <w:r w:rsidR="00C928BC">
        <w:rPr>
          <w:szCs w:val="28"/>
        </w:rPr>
        <w:t>–</w:t>
      </w:r>
      <w:r w:rsidR="00A25A70" w:rsidRPr="00A25A70">
        <w:rPr>
          <w:szCs w:val="28"/>
        </w:rPr>
        <w:t xml:space="preserve"> безлічі</w:t>
      </w:r>
      <w:r w:rsidR="00C928BC">
        <w:rPr>
          <w:szCs w:val="28"/>
        </w:rPr>
        <w:t xml:space="preserve"> </w:t>
      </w:r>
      <w:r w:rsidR="00A25A70" w:rsidRPr="00A25A70">
        <w:rPr>
          <w:szCs w:val="28"/>
        </w:rPr>
        <w:t xml:space="preserve">крапок, що належать околиці точки </w:t>
      </w:r>
      <w:r w:rsidR="00A25A70" w:rsidRPr="00C928BC">
        <w:rPr>
          <w:i/>
          <w:szCs w:val="28"/>
        </w:rPr>
        <w:t>f</w:t>
      </w:r>
      <w:r w:rsidR="00A25A70" w:rsidRPr="00C928BC">
        <w:rPr>
          <w:i/>
          <w:szCs w:val="28"/>
          <w:vertAlign w:val="subscript"/>
        </w:rPr>
        <w:t>ij</w:t>
      </w:r>
      <w:r w:rsidR="00A25A70" w:rsidRPr="00C928BC">
        <w:rPr>
          <w:i/>
          <w:szCs w:val="28"/>
        </w:rPr>
        <w:t xml:space="preserve"> </w:t>
      </w:r>
      <w:r w:rsidR="00A25A70" w:rsidRPr="00A25A70">
        <w:rPr>
          <w:szCs w:val="28"/>
        </w:rPr>
        <w:t xml:space="preserve">(включаючи </w:t>
      </w:r>
      <w:r w:rsidR="00D33D68">
        <w:rPr>
          <w:szCs w:val="28"/>
        </w:rPr>
        <w:t>й</w:t>
      </w:r>
      <w:r w:rsidR="00A25A70" w:rsidRPr="00A25A70">
        <w:rPr>
          <w:szCs w:val="28"/>
        </w:rPr>
        <w:t xml:space="preserve"> саму точку </w:t>
      </w:r>
      <w:r w:rsidR="00A25A70" w:rsidRPr="00C928BC">
        <w:rPr>
          <w:i/>
          <w:szCs w:val="28"/>
        </w:rPr>
        <w:t>f</w:t>
      </w:r>
      <w:r w:rsidR="00A25A70" w:rsidRPr="00C928BC">
        <w:rPr>
          <w:i/>
          <w:szCs w:val="28"/>
          <w:vertAlign w:val="subscript"/>
        </w:rPr>
        <w:t>ij</w:t>
      </w:r>
      <w:r w:rsidR="00A25A70" w:rsidRPr="00A25A70">
        <w:rPr>
          <w:szCs w:val="28"/>
        </w:rPr>
        <w:t>)</w:t>
      </w:r>
      <w:r w:rsidR="00C928BC">
        <w:rPr>
          <w:szCs w:val="28"/>
        </w:rPr>
        <w:t>.</w:t>
      </w:r>
    </w:p>
    <w:p w14:paraId="161E05A5" w14:textId="7B4FE953" w:rsidR="00A25A70" w:rsidRPr="00A25A70" w:rsidRDefault="00191E18" w:rsidP="001E1BAB">
      <w:pPr>
        <w:shd w:val="clear" w:color="auto" w:fill="FFFFFF"/>
        <w:spacing w:after="0"/>
        <w:jc w:val="both"/>
        <w:rPr>
          <w:szCs w:val="28"/>
        </w:rPr>
      </w:pPr>
      <w:r w:rsidRPr="00191E18">
        <w:rPr>
          <w:bCs/>
          <w:szCs w:val="28"/>
        </w:rPr>
        <w:t xml:space="preserve">3. </w:t>
      </w:r>
      <w:r w:rsidR="00A25A70" w:rsidRPr="00191E18">
        <w:rPr>
          <w:bCs/>
          <w:szCs w:val="28"/>
        </w:rPr>
        <w:t>Підкреслення меж</w:t>
      </w:r>
      <w:r w:rsidRPr="00191E18">
        <w:rPr>
          <w:bCs/>
          <w:szCs w:val="28"/>
        </w:rPr>
        <w:t xml:space="preserve">. </w:t>
      </w:r>
      <w:r w:rsidR="00A25A70" w:rsidRPr="00191E18">
        <w:rPr>
          <w:szCs w:val="28"/>
        </w:rPr>
        <w:t>Методи згладжування зображень можуть</w:t>
      </w:r>
      <w:r w:rsidR="00A25A70" w:rsidRPr="00A25A70">
        <w:rPr>
          <w:szCs w:val="28"/>
        </w:rPr>
        <w:t xml:space="preserve"> усувати шум дуже ефективно. Істотним недоліком алгоритмів згладжування є смаз зображення (зниження чіткості контурних елементів), при цьому величина смаза пропорційна розміру маски, використовуваної для згладжування. Для однозначного аналізу зображень особливо при обчисленні геометричних характеристик структурних елементів, дуже важливо прибрати смаз з контурів об'єктів в зображенні, тобто підсилити різницю між градаціями яскравості контурних елементів об'єкту </w:t>
      </w:r>
      <w:r w:rsidR="00D33D68">
        <w:rPr>
          <w:szCs w:val="28"/>
        </w:rPr>
        <w:t>та</w:t>
      </w:r>
      <w:r w:rsidR="00A25A70" w:rsidRPr="00A25A70">
        <w:rPr>
          <w:szCs w:val="28"/>
        </w:rPr>
        <w:t xml:space="preserve"> сусідніх елементів фону.В цьому випадку при обробці зображень використовуються методи підкреслення контурів. Звичайне підкреслення меж здійснюється методом високочастотної просторової фільтрації. Характеристики фільтрів задаються в виді маски, в якій середнє значення повинне бути рівне нулю. Ще одним методом підкреслення меж є так зване статичне диференціювання. У цьому методі значення яскравості кожного елементу ділиться на статистичну оцінку среднеквадратічеського.</w:t>
      </w:r>
    </w:p>
    <w:p w14:paraId="18CB4217" w14:textId="77777777" w:rsidR="00A25A70" w:rsidRPr="0084166A" w:rsidRDefault="00191E18" w:rsidP="001E1BAB">
      <w:pPr>
        <w:shd w:val="clear" w:color="auto" w:fill="FFFFFF"/>
        <w:spacing w:after="0"/>
        <w:jc w:val="both"/>
        <w:rPr>
          <w:szCs w:val="28"/>
        </w:rPr>
      </w:pPr>
      <w:r w:rsidRPr="00191E18">
        <w:rPr>
          <w:bCs/>
          <w:szCs w:val="28"/>
        </w:rPr>
        <w:t xml:space="preserve">4. </w:t>
      </w:r>
      <w:r w:rsidR="00A25A70" w:rsidRPr="00191E18">
        <w:t>Медіанна фільтрація відноситься до нелінійних методів обробки</w:t>
      </w:r>
      <w:r w:rsidR="00A25A70" w:rsidRPr="00A25A70">
        <w:t xml:space="preserve"> зображень і має наступні переваги перед лінійною фільтрацією (класичної процедури згладжування): зберігає різкі перепади (межі); ефективно згладжує імпульсний шум; не змінює яскравість фону. Медіанна фільтрація здійснюється шляхом рухи деякої апертури (маски) уздовж дискретного зображення і заміни значення центрального елементу маски медіанним </w:t>
      </w:r>
      <w:r w:rsidR="00A25A70" w:rsidRPr="0084166A">
        <w:rPr>
          <w:szCs w:val="28"/>
        </w:rPr>
        <w:t>значенням (середнє значення впорядкованій послідовності) початкових елементів усередині апертури. У загальному випадку, апертура може мати найрізноманітнішу форму, але на практиці частіше всього застосовується квадратна апертура.</w:t>
      </w:r>
    </w:p>
    <w:p w14:paraId="48B33A35" w14:textId="5F70B030" w:rsidR="00A25A70" w:rsidRPr="0084166A" w:rsidRDefault="00191E18" w:rsidP="001E1BAB">
      <w:pPr>
        <w:spacing w:after="0"/>
        <w:jc w:val="both"/>
        <w:rPr>
          <w:szCs w:val="28"/>
        </w:rPr>
      </w:pPr>
      <w:r>
        <w:rPr>
          <w:szCs w:val="28"/>
        </w:rPr>
        <w:t xml:space="preserve">5. </w:t>
      </w:r>
      <w:r w:rsidR="00A25A70" w:rsidRPr="0084166A">
        <w:rPr>
          <w:szCs w:val="28"/>
        </w:rPr>
        <w:t>Сегментація зображень</w:t>
      </w:r>
      <w:r>
        <w:rPr>
          <w:szCs w:val="28"/>
        </w:rPr>
        <w:t xml:space="preserve">. </w:t>
      </w:r>
      <w:r w:rsidR="00A25A70" w:rsidRPr="0084166A">
        <w:rPr>
          <w:szCs w:val="28"/>
        </w:rPr>
        <w:t xml:space="preserve">Під сегментацією зображення розуміється процес його розбиття на складові частини, що мають змістовний сенс: об'єкти, їх межі або інші інформативні фрагменти, характерні геометричні особливості </w:t>
      </w:r>
      <w:r>
        <w:rPr>
          <w:szCs w:val="28"/>
        </w:rPr>
        <w:t>тощо</w:t>
      </w:r>
      <w:r w:rsidR="00A25A70" w:rsidRPr="0084166A">
        <w:rPr>
          <w:szCs w:val="28"/>
        </w:rPr>
        <w:t xml:space="preserve">. У разі автоматизації методів отримання зображень сегментацію необхідно розглядати як основний початковий етап аналізу, що полягає в побудові формального опису зображення, якість виконання якого багато в чому визначає успіх рішення завдання розпізнавання </w:t>
      </w:r>
      <w:r w:rsidR="00D33D68">
        <w:rPr>
          <w:szCs w:val="28"/>
        </w:rPr>
        <w:t>та</w:t>
      </w:r>
      <w:r w:rsidR="00A25A70" w:rsidRPr="0084166A">
        <w:rPr>
          <w:szCs w:val="28"/>
        </w:rPr>
        <w:t xml:space="preserve"> інтерпретації об'єктів.</w:t>
      </w:r>
    </w:p>
    <w:p w14:paraId="1ECCD288" w14:textId="5CE73EE7" w:rsidR="00191E18" w:rsidRDefault="00191E18" w:rsidP="001E1BAB">
      <w:pPr>
        <w:spacing w:after="0"/>
        <w:jc w:val="both"/>
        <w:rPr>
          <w:szCs w:val="28"/>
        </w:rPr>
      </w:pPr>
      <w:r>
        <w:rPr>
          <w:szCs w:val="28"/>
        </w:rPr>
        <w:t xml:space="preserve">6. </w:t>
      </w:r>
      <w:r w:rsidR="00A25A70" w:rsidRPr="0084166A">
        <w:rPr>
          <w:szCs w:val="28"/>
        </w:rPr>
        <w:t>Методи виділення контурів</w:t>
      </w:r>
      <w:r>
        <w:rPr>
          <w:szCs w:val="28"/>
        </w:rPr>
        <w:t xml:space="preserve">. </w:t>
      </w:r>
      <w:r w:rsidR="00A25A70" w:rsidRPr="0084166A">
        <w:rPr>
          <w:szCs w:val="28"/>
        </w:rPr>
        <w:t xml:space="preserve">Не рідко доводиться стикатися із завданням знаходження периметрів, кривизни, чинників форми, питомої поверхні об'єктів </w:t>
      </w:r>
      <w:r w:rsidR="00D33D68">
        <w:rPr>
          <w:szCs w:val="28"/>
        </w:rPr>
        <w:t>тощо</w:t>
      </w:r>
      <w:r w:rsidR="00A25A70" w:rsidRPr="0084166A">
        <w:rPr>
          <w:szCs w:val="28"/>
        </w:rPr>
        <w:t>. Всі перераховані завдання так або інакше пов'язані з аналізом контурних елементів об'єктів.</w:t>
      </w:r>
      <w:r w:rsidR="00C928BC">
        <w:rPr>
          <w:szCs w:val="28"/>
        </w:rPr>
        <w:t xml:space="preserve"> </w:t>
      </w:r>
      <w:r w:rsidR="00A25A70" w:rsidRPr="0084166A">
        <w:rPr>
          <w:szCs w:val="28"/>
        </w:rPr>
        <w:t>Методи виділення контурів на зображенні можна розділити на наступні основні класи:</w:t>
      </w:r>
    </w:p>
    <w:p w14:paraId="32B565A0" w14:textId="77777777" w:rsidR="00191E18" w:rsidRPr="00191E18" w:rsidRDefault="00A25A70" w:rsidP="001E1BAB">
      <w:pPr>
        <w:pStyle w:val="af0"/>
        <w:numPr>
          <w:ilvl w:val="0"/>
          <w:numId w:val="23"/>
        </w:numPr>
        <w:tabs>
          <w:tab w:val="left" w:pos="993"/>
        </w:tabs>
        <w:ind w:hanging="731"/>
        <w:rPr>
          <w:rFonts w:ascii="Times New Roman" w:hAnsi="Times New Roman"/>
          <w:sz w:val="28"/>
          <w:szCs w:val="28"/>
        </w:rPr>
      </w:pPr>
      <w:r w:rsidRPr="00191E18">
        <w:rPr>
          <w:rFonts w:ascii="Times New Roman" w:hAnsi="Times New Roman"/>
          <w:sz w:val="28"/>
          <w:szCs w:val="28"/>
        </w:rPr>
        <w:t>методи високочастотної фільтрації;</w:t>
      </w:r>
    </w:p>
    <w:p w14:paraId="74088A22" w14:textId="77777777" w:rsidR="00191E18" w:rsidRPr="00191E18" w:rsidRDefault="00A25A70" w:rsidP="001E1BAB">
      <w:pPr>
        <w:pStyle w:val="af0"/>
        <w:numPr>
          <w:ilvl w:val="0"/>
          <w:numId w:val="23"/>
        </w:numPr>
        <w:tabs>
          <w:tab w:val="left" w:pos="993"/>
        </w:tabs>
        <w:ind w:hanging="731"/>
        <w:rPr>
          <w:rFonts w:ascii="Times New Roman" w:hAnsi="Times New Roman"/>
          <w:sz w:val="28"/>
          <w:szCs w:val="28"/>
        </w:rPr>
      </w:pPr>
      <w:r w:rsidRPr="00191E18">
        <w:rPr>
          <w:rFonts w:ascii="Times New Roman" w:hAnsi="Times New Roman"/>
          <w:sz w:val="28"/>
          <w:szCs w:val="28"/>
        </w:rPr>
        <w:t>методи просторового диференціювання;</w:t>
      </w:r>
    </w:p>
    <w:p w14:paraId="06A8207C" w14:textId="77777777" w:rsidR="00191E18" w:rsidRPr="00191E18" w:rsidRDefault="00A25A70" w:rsidP="001E1BAB">
      <w:pPr>
        <w:pStyle w:val="af0"/>
        <w:numPr>
          <w:ilvl w:val="0"/>
          <w:numId w:val="23"/>
        </w:numPr>
        <w:tabs>
          <w:tab w:val="left" w:pos="993"/>
        </w:tabs>
        <w:ind w:hanging="731"/>
        <w:rPr>
          <w:rFonts w:ascii="Times New Roman" w:hAnsi="Times New Roman"/>
          <w:sz w:val="28"/>
          <w:szCs w:val="28"/>
        </w:rPr>
      </w:pPr>
      <w:r w:rsidRPr="00191E18">
        <w:rPr>
          <w:rFonts w:ascii="Times New Roman" w:hAnsi="Times New Roman"/>
          <w:sz w:val="28"/>
          <w:szCs w:val="28"/>
        </w:rPr>
        <w:t>методи функціональної апроксимації.</w:t>
      </w:r>
    </w:p>
    <w:p w14:paraId="7AF2D856" w14:textId="77777777" w:rsidR="00A25A70" w:rsidRPr="0084166A" w:rsidRDefault="00A25A70" w:rsidP="001E1BAB">
      <w:pPr>
        <w:spacing w:after="0"/>
        <w:jc w:val="both"/>
        <w:rPr>
          <w:szCs w:val="28"/>
        </w:rPr>
      </w:pPr>
      <w:r w:rsidRPr="0084166A">
        <w:rPr>
          <w:szCs w:val="28"/>
        </w:rPr>
        <w:t xml:space="preserve">Загальним для всіх цих методів є прагнення розглядати межі як область різкого перепаду функції яскравості зображення </w:t>
      </w:r>
      <w:r w:rsidRPr="00191E18">
        <w:rPr>
          <w:i/>
          <w:szCs w:val="28"/>
        </w:rPr>
        <w:t>f(i,j)</w:t>
      </w:r>
      <w:r w:rsidRPr="0084166A">
        <w:rPr>
          <w:szCs w:val="28"/>
        </w:rPr>
        <w:t>; відрізняє ж їх математична модель поняття межі, що вводиться, і алгоритм пошуку граничних крапок.</w:t>
      </w:r>
    </w:p>
    <w:p w14:paraId="51624A49" w14:textId="77777777" w:rsidR="00A25A70" w:rsidRPr="0084166A" w:rsidRDefault="00A25A70" w:rsidP="001E1BAB">
      <w:pPr>
        <w:spacing w:after="0"/>
        <w:jc w:val="both"/>
        <w:rPr>
          <w:szCs w:val="28"/>
        </w:rPr>
      </w:pPr>
      <w:r w:rsidRPr="0084166A">
        <w:rPr>
          <w:szCs w:val="28"/>
        </w:rPr>
        <w:t>Методи обробки зображень (image processing) мають надзвичайно важливе значення в сучасній науці, вони є одними з таких які безперервно розвиваються та вдосконалюються. При цьому під обробкою зображень розуміють не лише поліпшення зорового сприйняття зображень, але й класифікацію об'єктів, що виконується при аналізі зображень.</w:t>
      </w:r>
    </w:p>
    <w:p w14:paraId="42C8B3DA" w14:textId="77777777" w:rsidR="00A25A70" w:rsidRPr="0084166A" w:rsidRDefault="00A25A70" w:rsidP="001E1BAB">
      <w:pPr>
        <w:spacing w:after="0"/>
        <w:jc w:val="both"/>
        <w:rPr>
          <w:szCs w:val="28"/>
        </w:rPr>
      </w:pPr>
      <w:r w:rsidRPr="0084166A">
        <w:rPr>
          <w:szCs w:val="28"/>
        </w:rPr>
        <w:t>Перші статистичні методи були основані на аналізі взаємного положення відтінків сірого кольору зображення та частоти їх появлення, що характеризувалась двохвимірною функцією щільності ймовірності. Для класифікації та розпізнавання текстур за допомогою функції щільності ймовірності було визначено чотири характерних ознаки:</w:t>
      </w:r>
    </w:p>
    <w:p w14:paraId="28A88A2A" w14:textId="77777777" w:rsidR="00A25A70" w:rsidRPr="00C928BC" w:rsidRDefault="00A25A70" w:rsidP="001E1BAB">
      <w:pPr>
        <w:pStyle w:val="af0"/>
        <w:numPr>
          <w:ilvl w:val="0"/>
          <w:numId w:val="24"/>
        </w:numPr>
        <w:tabs>
          <w:tab w:val="left" w:pos="993"/>
        </w:tabs>
        <w:ind w:hanging="731"/>
        <w:rPr>
          <w:rFonts w:ascii="Times New Roman" w:hAnsi="Times New Roman"/>
          <w:sz w:val="28"/>
          <w:szCs w:val="28"/>
        </w:rPr>
      </w:pPr>
      <w:r w:rsidRPr="00C928BC">
        <w:rPr>
          <w:rFonts w:ascii="Times New Roman" w:hAnsi="Times New Roman"/>
          <w:sz w:val="28"/>
          <w:szCs w:val="28"/>
        </w:rPr>
        <w:t>кутовий момент;</w:t>
      </w:r>
    </w:p>
    <w:p w14:paraId="64C92A2C" w14:textId="77777777" w:rsidR="00A25A70" w:rsidRPr="00C928BC" w:rsidRDefault="00A25A70" w:rsidP="001E1BAB">
      <w:pPr>
        <w:pStyle w:val="af0"/>
        <w:numPr>
          <w:ilvl w:val="0"/>
          <w:numId w:val="24"/>
        </w:numPr>
        <w:tabs>
          <w:tab w:val="left" w:pos="993"/>
        </w:tabs>
        <w:ind w:hanging="731"/>
        <w:rPr>
          <w:rFonts w:ascii="Times New Roman" w:hAnsi="Times New Roman"/>
          <w:sz w:val="28"/>
          <w:szCs w:val="28"/>
        </w:rPr>
      </w:pPr>
      <w:r w:rsidRPr="00C928BC">
        <w:rPr>
          <w:rFonts w:ascii="Times New Roman" w:hAnsi="Times New Roman"/>
          <w:sz w:val="28"/>
          <w:szCs w:val="28"/>
        </w:rPr>
        <w:t>контрастність;</w:t>
      </w:r>
    </w:p>
    <w:p w14:paraId="1463CDAD" w14:textId="77777777" w:rsidR="00A25A70" w:rsidRPr="00C928BC" w:rsidRDefault="00A25A70" w:rsidP="001E1BAB">
      <w:pPr>
        <w:pStyle w:val="af0"/>
        <w:numPr>
          <w:ilvl w:val="0"/>
          <w:numId w:val="24"/>
        </w:numPr>
        <w:tabs>
          <w:tab w:val="left" w:pos="993"/>
        </w:tabs>
        <w:ind w:hanging="731"/>
        <w:rPr>
          <w:rFonts w:ascii="Times New Roman" w:hAnsi="Times New Roman"/>
          <w:sz w:val="28"/>
          <w:szCs w:val="28"/>
        </w:rPr>
      </w:pPr>
      <w:r w:rsidRPr="00C928BC">
        <w:rPr>
          <w:rFonts w:ascii="Times New Roman" w:hAnsi="Times New Roman"/>
          <w:sz w:val="28"/>
          <w:szCs w:val="28"/>
        </w:rPr>
        <w:t>кореляція;</w:t>
      </w:r>
    </w:p>
    <w:p w14:paraId="53D62AB5" w14:textId="77777777" w:rsidR="00A25A70" w:rsidRPr="00C928BC" w:rsidRDefault="00A25A70" w:rsidP="001E1BAB">
      <w:pPr>
        <w:pStyle w:val="af0"/>
        <w:numPr>
          <w:ilvl w:val="0"/>
          <w:numId w:val="24"/>
        </w:numPr>
        <w:tabs>
          <w:tab w:val="left" w:pos="993"/>
        </w:tabs>
        <w:ind w:hanging="731"/>
        <w:rPr>
          <w:rFonts w:ascii="Times New Roman" w:hAnsi="Times New Roman"/>
          <w:sz w:val="28"/>
          <w:szCs w:val="28"/>
        </w:rPr>
      </w:pPr>
      <w:r w:rsidRPr="00C928BC">
        <w:rPr>
          <w:rFonts w:ascii="Times New Roman" w:hAnsi="Times New Roman"/>
          <w:sz w:val="28"/>
          <w:szCs w:val="28"/>
        </w:rPr>
        <w:t>ентропія.</w:t>
      </w:r>
    </w:p>
    <w:p w14:paraId="5A3138D2" w14:textId="7587202B" w:rsidR="00A25A70" w:rsidRPr="0084166A" w:rsidRDefault="00A25A70" w:rsidP="001E1BAB">
      <w:pPr>
        <w:spacing w:after="0"/>
        <w:jc w:val="both"/>
        <w:rPr>
          <w:szCs w:val="28"/>
        </w:rPr>
      </w:pPr>
      <w:r w:rsidRPr="0084166A">
        <w:rPr>
          <w:szCs w:val="28"/>
        </w:rPr>
        <w:t xml:space="preserve">До статистичних методів можна віднести кореляційний аналіз зображень. На основі кореляційного підходу найбільш успішним є метод матриць взаємозв’язку (co-occurrence matrices – GLCM). Дані матриці характеризують частоту пар різних градацій сірого кольору, що присутні в зображенні, </w:t>
      </w:r>
      <w:r w:rsidR="00D33D68">
        <w:rPr>
          <w:szCs w:val="28"/>
        </w:rPr>
        <w:t>та</w:t>
      </w:r>
      <w:r w:rsidRPr="0084166A">
        <w:rPr>
          <w:szCs w:val="28"/>
        </w:rPr>
        <w:t xml:space="preserve"> визначаються шляхом кореляційного аналізу пікселів зображення, при цьому якщо піксель відповідає вибраній градації, то він враховується як одиничне значення, якщо ні, то як нульове. У випадку кольорових зображень даний підхід використовують до аналізу кожного з трьох базових кольорів. Як слідує з методу формування матриць взаємозв’язку, вони найкраще підходять до розв’язання задач класифікації текстур.</w:t>
      </w:r>
    </w:p>
    <w:p w14:paraId="2D5DACAD" w14:textId="77777777" w:rsidR="00A25A70" w:rsidRPr="0084166A" w:rsidRDefault="00A25A70" w:rsidP="001E1BAB">
      <w:pPr>
        <w:spacing w:after="0"/>
        <w:jc w:val="both"/>
        <w:rPr>
          <w:szCs w:val="28"/>
        </w:rPr>
      </w:pPr>
      <w:r w:rsidRPr="0084166A">
        <w:rPr>
          <w:szCs w:val="28"/>
        </w:rPr>
        <w:t>Наряду з статистичним аналізом в просторовій області використовують аналогічний аналіз в спектральній області із застосуванням двохвимірного дискретного перетворення Фур’є в базисі різних ортогональних функцій – дискретних експоненціальних функцій (ДЕФ), косинусних, Уолша-Адамара, Хаара та інших. Для аналізу текстур використовують метод гістограм розподілу спектральних коефіцієнтів. Загальною характеристикою такого підходу є те, що гістограми спектральних коефіцієнтів, що отримані в результаті інтегральних перетворень, більш стійкі та надійні ніж гістограми розподілу окремих пікселів чи груп пікселів. Даний метод також не чутливий до присутнього в зображенні шуму, але це є одночасно і недоліком в разі використання методу до розв’язання задачі розпізнавання незначних за розміром об’єктів на текстурованому фоні. Також спектральні методи згладжують різкі границі між об’єктами зображення.</w:t>
      </w:r>
    </w:p>
    <w:p w14:paraId="7DB64142" w14:textId="77777777" w:rsidR="00A25A70" w:rsidRPr="0084166A" w:rsidRDefault="00A25A70" w:rsidP="001E1BAB">
      <w:pPr>
        <w:spacing w:after="0"/>
        <w:jc w:val="both"/>
        <w:rPr>
          <w:szCs w:val="28"/>
        </w:rPr>
      </w:pPr>
      <w:r w:rsidRPr="0084166A">
        <w:rPr>
          <w:szCs w:val="28"/>
        </w:rPr>
        <w:t>Статистичний аналіз пікселів та спектральних коефіцієнтів на основі гістограм в основному використовують до класифікації статичних текстур, до аналізу динамічних текстур використовують методи на основі кореляційного аналізу.</w:t>
      </w:r>
    </w:p>
    <w:p w14:paraId="53F28E11" w14:textId="5BE9FDBE" w:rsidR="00A25A70" w:rsidRPr="0084166A" w:rsidRDefault="00A25A70" w:rsidP="001E1BAB">
      <w:pPr>
        <w:spacing w:after="0"/>
        <w:jc w:val="both"/>
        <w:rPr>
          <w:szCs w:val="28"/>
        </w:rPr>
      </w:pPr>
      <w:r w:rsidRPr="0084166A">
        <w:rPr>
          <w:szCs w:val="28"/>
        </w:rPr>
        <w:t>Найпростішою і найбільш часто вживаною є стохастична модель. Фон зображення характеризують гістограмою розподілу значень кольору по величині в деякій базовій області, вільній від об’єктів. Гістограму апроксимують функцією щільності розподілу ймовірності, найбільш часто гаусовою. В цьому випадку параметрами моделі є середнє значення</w:t>
      </w:r>
      <w:r w:rsidR="00351ED6">
        <w:rPr>
          <w:szCs w:val="28"/>
        </w:rPr>
        <w:t xml:space="preserve"> </w:t>
      </w:r>
      <w:r w:rsidR="00351ED6" w:rsidRPr="00351ED6">
        <w:rPr>
          <w:i/>
          <w:szCs w:val="28"/>
          <w:lang w:val="en-US"/>
        </w:rPr>
        <w:t>m</w:t>
      </w:r>
      <w:r w:rsidR="00351ED6" w:rsidRPr="001174DB">
        <w:rPr>
          <w:szCs w:val="28"/>
        </w:rPr>
        <w:t xml:space="preserve"> </w:t>
      </w:r>
      <w:r w:rsidRPr="0084166A">
        <w:rPr>
          <w:szCs w:val="28"/>
        </w:rPr>
        <w:t>та дисперсія</w:t>
      </w:r>
      <w:r w:rsidR="00351ED6" w:rsidRPr="001174DB">
        <w:rPr>
          <w:szCs w:val="28"/>
        </w:rPr>
        <w:t xml:space="preserve"> </w:t>
      </w:r>
      <w:r w:rsidR="00351ED6" w:rsidRPr="00351ED6">
        <w:rPr>
          <w:i/>
          <w:szCs w:val="28"/>
          <w:lang w:val="en-US"/>
        </w:rPr>
        <w:t>σ</w:t>
      </w:r>
      <w:r w:rsidRPr="0084166A">
        <w:rPr>
          <w:szCs w:val="28"/>
        </w:rPr>
        <w:t>. За максимальне відхилення сигналу моделі приймають</w:t>
      </w:r>
      <w:r w:rsidR="00351ED6" w:rsidRPr="001174DB">
        <w:rPr>
          <w:szCs w:val="28"/>
        </w:rPr>
        <w:t xml:space="preserve"> </w:t>
      </w:r>
      <w:r w:rsidR="00351ED6" w:rsidRPr="001174DB">
        <w:rPr>
          <w:i/>
          <w:szCs w:val="28"/>
        </w:rPr>
        <w:t>2</w:t>
      </w:r>
      <w:r w:rsidR="00351ED6" w:rsidRPr="00351ED6">
        <w:rPr>
          <w:i/>
          <w:szCs w:val="28"/>
          <w:lang w:val="en-US"/>
        </w:rPr>
        <w:t>σ</w:t>
      </w:r>
      <w:r w:rsidRPr="0084166A">
        <w:rPr>
          <w:szCs w:val="28"/>
        </w:rPr>
        <w:t>. В якості мінімального порогового значення величини відхилення можна прийняти величину</w:t>
      </w:r>
      <w:r w:rsidR="00351ED6" w:rsidRPr="00351ED6">
        <w:rPr>
          <w:szCs w:val="28"/>
          <w:lang w:val="ru-RU"/>
        </w:rPr>
        <w:t xml:space="preserve"> </w:t>
      </w:r>
      <m:oMath>
        <m:sSub>
          <m:sSubPr>
            <m:ctrlPr>
              <w:rPr>
                <w:rFonts w:ascii="Cambria Math" w:hAnsi="Cambria Math"/>
                <w:i/>
                <w:szCs w:val="28"/>
                <w:lang w:val="ru-RU"/>
              </w:rPr>
            </m:ctrlPr>
          </m:sSubPr>
          <m:e>
            <m:r>
              <w:rPr>
                <w:rFonts w:ascii="Cambria Math" w:hAnsi="Cambria Math"/>
                <w:szCs w:val="28"/>
                <w:lang w:val="ru-RU"/>
              </w:rPr>
              <m:t>ε</m:t>
            </m:r>
          </m:e>
          <m:sub>
            <m:r>
              <w:rPr>
                <w:rFonts w:ascii="Cambria Math" w:hAnsi="Cambria Math"/>
                <w:szCs w:val="28"/>
                <w:lang w:val="ru-RU"/>
              </w:rPr>
              <m:t>tr</m:t>
            </m:r>
          </m:sub>
        </m:sSub>
        <m:r>
          <w:rPr>
            <w:rFonts w:ascii="Cambria Math" w:hAnsi="Cambria Math"/>
            <w:szCs w:val="28"/>
            <w:lang w:val="ru-RU"/>
          </w:rPr>
          <m:t>=3σ</m:t>
        </m:r>
      </m:oMath>
      <w:r w:rsidRPr="0084166A">
        <w:rPr>
          <w:szCs w:val="28"/>
        </w:rPr>
        <w:t>.</w:t>
      </w:r>
    </w:p>
    <w:p w14:paraId="1B40FD37" w14:textId="3ACF797A" w:rsidR="00A25A70" w:rsidRPr="0084166A" w:rsidRDefault="00A25A70" w:rsidP="001E1BAB">
      <w:pPr>
        <w:spacing w:after="0"/>
        <w:jc w:val="both"/>
        <w:rPr>
          <w:szCs w:val="28"/>
        </w:rPr>
      </w:pPr>
      <w:r w:rsidRPr="0084166A">
        <w:rPr>
          <w:szCs w:val="28"/>
        </w:rPr>
        <w:t xml:space="preserve">Зазвичай зображення, сформовані різними інформаційними системами, спотворюються дією завад. Це ускладнює як їхній візуальний аналіз, так і автоматичну обробку. При вирішенні деяких завдань обробки зображень у ролі завад можуть виступати ті або інші компоненти самого зображення. Наприклад, при аналізі космічного знімка земної поверхні може стояти завдання визначення границь між її окремими ділянками </w:t>
      </w:r>
      <w:r w:rsidR="00D33D68">
        <w:rPr>
          <w:szCs w:val="28"/>
        </w:rPr>
        <w:t>–</w:t>
      </w:r>
      <w:r w:rsidRPr="0084166A">
        <w:rPr>
          <w:szCs w:val="28"/>
        </w:rPr>
        <w:t xml:space="preserve"> лісом і полем, водою </w:t>
      </w:r>
      <w:r w:rsidR="00D33D68">
        <w:rPr>
          <w:szCs w:val="28"/>
        </w:rPr>
        <w:t>та</w:t>
      </w:r>
      <w:r w:rsidRPr="0084166A">
        <w:rPr>
          <w:szCs w:val="28"/>
        </w:rPr>
        <w:t xml:space="preserve"> сушею. З погляду цього завдання окремі деталі зображення всередині розділених областей є завадою.</w:t>
      </w:r>
    </w:p>
    <w:p w14:paraId="273EF50F" w14:textId="77777777" w:rsidR="00A25A70" w:rsidRPr="0084166A" w:rsidRDefault="00A25A70" w:rsidP="001E1BAB">
      <w:pPr>
        <w:spacing w:after="0"/>
        <w:jc w:val="both"/>
        <w:rPr>
          <w:szCs w:val="28"/>
        </w:rPr>
      </w:pPr>
      <w:r w:rsidRPr="0084166A">
        <w:rPr>
          <w:szCs w:val="28"/>
        </w:rPr>
        <w:t>Ослаблення дії завад досягається фільтрацією. При фільтрації яскравість (сигнал) кожної точки вихідного зображення, спотвореного завадою, замінюється деяким іншим значенням яскравості, яке в меншій мірі було спотворене завадою. Фільтрація зображень здійснюється в просторовій і частотній областях. При просторовій фільтрації зображень перетворення виконується безпосередньо над значеннями відліків зображення. Результатом фільтрації є оцінка корисного сигналу зображення. Це досягається завдяки тому, зображення часто являє собою двовимірну функцію просторових координат, що змінюється по цих координатах повільніше, ніж завада, що також є двовимірною функцією. Це дозволяє при оцінці корисного сигналу в кожній точці зображення взяти до уваги сусідні точки, скориставшись певною подібністю сигналу. В інших випадках, навпаки, ознакою корисного сигналу є різкі перепади яскравості. Однак, як правило, частота цих перепадів відносно невелика, так що на значних проміжках сигнал або постійний, або змінюється повільно. І в цьому випадку властивості сигналу проявляються при спостереженні не тільки його окремої точки, але й при аналізі її околиці. Поняття околиці є досить умовним. Околиця може бути утворена лише найближчими сусідами, але може містити й досить багато елементів кадру. При розгляді околиці великого розміру, іноді встановлюється різний ступінь впливу далеких і близьких від центра околиці точок на сигнал, формований на виході фільтра в даній точці кадру. Таким чином, ідеологія фільтрації ґрунтується на використанні як даних поточної точки, так і її околиці.</w:t>
      </w:r>
    </w:p>
    <w:p w14:paraId="354BFE44" w14:textId="77777777" w:rsidR="00A25A70" w:rsidRPr="0084166A" w:rsidRDefault="00A25A70" w:rsidP="001E1BAB">
      <w:pPr>
        <w:spacing w:after="0"/>
        <w:jc w:val="both"/>
        <w:rPr>
          <w:szCs w:val="28"/>
        </w:rPr>
      </w:pPr>
      <w:r w:rsidRPr="0084166A">
        <w:rPr>
          <w:szCs w:val="28"/>
        </w:rPr>
        <w:t>Традиційна фільтрація в частотній області вимагає виконання наступної послідовності перетворень:</w:t>
      </w:r>
    </w:p>
    <w:p w14:paraId="3F664AEC" w14:textId="77777777" w:rsidR="00A25A70" w:rsidRPr="00C17156" w:rsidRDefault="00A25A70" w:rsidP="001E1BAB">
      <w:pPr>
        <w:pStyle w:val="af0"/>
        <w:numPr>
          <w:ilvl w:val="0"/>
          <w:numId w:val="25"/>
        </w:numPr>
        <w:tabs>
          <w:tab w:val="left" w:pos="993"/>
        </w:tabs>
        <w:ind w:left="0" w:firstLine="709"/>
        <w:rPr>
          <w:rFonts w:ascii="Times New Roman" w:hAnsi="Times New Roman"/>
          <w:sz w:val="28"/>
          <w:szCs w:val="28"/>
        </w:rPr>
      </w:pPr>
      <w:r w:rsidRPr="00C17156">
        <w:rPr>
          <w:rFonts w:ascii="Times New Roman" w:hAnsi="Times New Roman"/>
          <w:sz w:val="28"/>
          <w:szCs w:val="28"/>
        </w:rPr>
        <w:t>двовимірне дискретне перетворення зображення із просторової області в частотну (наприклад, за допомогою дискретного перетворення Фур'є),</w:t>
      </w:r>
    </w:p>
    <w:p w14:paraId="52551FDE" w14:textId="77777777" w:rsidR="00A25A70" w:rsidRPr="00C17156" w:rsidRDefault="00A25A70" w:rsidP="001E1BAB">
      <w:pPr>
        <w:pStyle w:val="af0"/>
        <w:numPr>
          <w:ilvl w:val="0"/>
          <w:numId w:val="25"/>
        </w:numPr>
        <w:tabs>
          <w:tab w:val="left" w:pos="993"/>
        </w:tabs>
        <w:ind w:left="0" w:firstLine="709"/>
        <w:rPr>
          <w:rFonts w:ascii="Times New Roman" w:hAnsi="Times New Roman"/>
          <w:sz w:val="28"/>
          <w:szCs w:val="28"/>
        </w:rPr>
      </w:pPr>
      <w:r w:rsidRPr="00C17156">
        <w:rPr>
          <w:rFonts w:ascii="Times New Roman" w:hAnsi="Times New Roman"/>
          <w:sz w:val="28"/>
          <w:szCs w:val="28"/>
        </w:rPr>
        <w:t>перетворення дискретного спектра сигналу зображення,</w:t>
      </w:r>
    </w:p>
    <w:p w14:paraId="26B46336" w14:textId="77777777" w:rsidR="00A25A70" w:rsidRPr="00C17156" w:rsidRDefault="00A25A70" w:rsidP="001E1BAB">
      <w:pPr>
        <w:pStyle w:val="af0"/>
        <w:numPr>
          <w:ilvl w:val="0"/>
          <w:numId w:val="25"/>
        </w:numPr>
        <w:tabs>
          <w:tab w:val="left" w:pos="993"/>
        </w:tabs>
        <w:ind w:left="0" w:firstLine="709"/>
        <w:rPr>
          <w:rFonts w:ascii="Times New Roman" w:hAnsi="Times New Roman"/>
          <w:sz w:val="28"/>
          <w:szCs w:val="28"/>
        </w:rPr>
      </w:pPr>
      <w:r w:rsidRPr="00C17156">
        <w:rPr>
          <w:rFonts w:ascii="Times New Roman" w:hAnsi="Times New Roman"/>
          <w:sz w:val="28"/>
          <w:szCs w:val="28"/>
        </w:rPr>
        <w:t>зворотне двовимірне дискретне перетворення, що дозволяє відновити корисний сигнал зображення в просторовій області.</w:t>
      </w:r>
    </w:p>
    <w:p w14:paraId="714EE71B" w14:textId="77777777" w:rsidR="00A25A70" w:rsidRPr="0084166A" w:rsidRDefault="00A25A70" w:rsidP="001E1BAB">
      <w:pPr>
        <w:spacing w:after="0"/>
        <w:jc w:val="both"/>
        <w:rPr>
          <w:szCs w:val="28"/>
        </w:rPr>
      </w:pPr>
      <w:r w:rsidRPr="0084166A">
        <w:rPr>
          <w:szCs w:val="28"/>
        </w:rPr>
        <w:t>Завдання полягає в тому, щоб знайти таку обчислювальну процедуру, що забезпечила б одержання найкращих результатів.</w:t>
      </w:r>
    </w:p>
    <w:p w14:paraId="7B04E480" w14:textId="77777777" w:rsidR="00A25A70" w:rsidRPr="0084166A" w:rsidRDefault="00A25A70" w:rsidP="001E1BAB">
      <w:pPr>
        <w:spacing w:after="0"/>
        <w:jc w:val="both"/>
        <w:rPr>
          <w:szCs w:val="28"/>
        </w:rPr>
      </w:pPr>
      <w:r w:rsidRPr="0084166A">
        <w:rPr>
          <w:szCs w:val="28"/>
        </w:rPr>
        <w:t>Використання фільтрів для аналізу текстурованих зображень аналогічно спектральному аналізу але має ряд переваг в тих випадках, коли характерні ознаки спектру зображення відомі. Фільтрація дозволяє більш точно розділити сигнал на складові, що відповідають різним частотним смугам.</w:t>
      </w:r>
    </w:p>
    <w:p w14:paraId="05BEFFB6" w14:textId="77777777" w:rsidR="00A25A70" w:rsidRPr="0039172E" w:rsidRDefault="00A25A70" w:rsidP="001E1BAB">
      <w:pPr>
        <w:pStyle w:val="aff0"/>
        <w:spacing w:before="0" w:beforeAutospacing="0" w:after="0" w:afterAutospacing="0" w:line="360" w:lineRule="auto"/>
        <w:ind w:firstLine="720"/>
        <w:jc w:val="both"/>
        <w:rPr>
          <w:sz w:val="28"/>
          <w:szCs w:val="28"/>
        </w:rPr>
      </w:pPr>
      <w:r w:rsidRPr="0039172E">
        <w:rPr>
          <w:sz w:val="28"/>
          <w:szCs w:val="28"/>
        </w:rPr>
        <w:t>Алгоритм класифікації та розпізнавання зображень включає наступні етапи:</w:t>
      </w:r>
    </w:p>
    <w:p w14:paraId="0B648A50" w14:textId="77777777" w:rsidR="00A25A70" w:rsidRPr="0039172E" w:rsidRDefault="00A25A70" w:rsidP="001E1BAB">
      <w:pPr>
        <w:pStyle w:val="aff0"/>
        <w:spacing w:before="0" w:beforeAutospacing="0" w:after="0" w:afterAutospacing="0" w:line="360" w:lineRule="auto"/>
        <w:ind w:firstLine="720"/>
        <w:jc w:val="both"/>
        <w:rPr>
          <w:sz w:val="28"/>
          <w:szCs w:val="28"/>
        </w:rPr>
      </w:pPr>
      <w:r w:rsidRPr="0039172E">
        <w:rPr>
          <w:sz w:val="28"/>
          <w:szCs w:val="28"/>
        </w:rPr>
        <w:t>1) фільтрація зображення за допомогою набору фільтрів;</w:t>
      </w:r>
    </w:p>
    <w:p w14:paraId="2B1AE473" w14:textId="77777777" w:rsidR="00A25A70" w:rsidRPr="0039172E" w:rsidRDefault="00A25A70" w:rsidP="001E1BAB">
      <w:pPr>
        <w:pStyle w:val="aff0"/>
        <w:spacing w:before="0" w:beforeAutospacing="0" w:after="0" w:afterAutospacing="0" w:line="360" w:lineRule="auto"/>
        <w:ind w:firstLine="720"/>
        <w:jc w:val="both"/>
        <w:rPr>
          <w:sz w:val="28"/>
          <w:szCs w:val="28"/>
        </w:rPr>
      </w:pPr>
      <w:r w:rsidRPr="0039172E">
        <w:rPr>
          <w:sz w:val="28"/>
          <w:szCs w:val="28"/>
        </w:rPr>
        <w:t>2) обчислення потужності на виході кожного з фільтрів;</w:t>
      </w:r>
    </w:p>
    <w:p w14:paraId="41BACAE5" w14:textId="77777777" w:rsidR="00A25A70" w:rsidRPr="0039172E" w:rsidRDefault="00A25A70" w:rsidP="001E1BAB">
      <w:pPr>
        <w:pStyle w:val="aff0"/>
        <w:spacing w:before="0" w:beforeAutospacing="0" w:after="0" w:afterAutospacing="0" w:line="360" w:lineRule="auto"/>
        <w:ind w:firstLine="720"/>
        <w:jc w:val="both"/>
        <w:rPr>
          <w:sz w:val="28"/>
          <w:szCs w:val="28"/>
        </w:rPr>
      </w:pPr>
      <w:r w:rsidRPr="0039172E">
        <w:rPr>
          <w:sz w:val="28"/>
          <w:szCs w:val="28"/>
        </w:rPr>
        <w:t>3) згладжування значень потужності;</w:t>
      </w:r>
    </w:p>
    <w:p w14:paraId="36069918" w14:textId="77777777" w:rsidR="00A25A70" w:rsidRPr="0039172E" w:rsidRDefault="00A25A70" w:rsidP="001E1BAB">
      <w:pPr>
        <w:pStyle w:val="aff0"/>
        <w:spacing w:before="0" w:beforeAutospacing="0" w:after="0" w:afterAutospacing="0" w:line="360" w:lineRule="auto"/>
        <w:ind w:firstLine="720"/>
        <w:jc w:val="both"/>
        <w:rPr>
          <w:sz w:val="28"/>
          <w:szCs w:val="28"/>
        </w:rPr>
      </w:pPr>
      <w:r w:rsidRPr="0039172E">
        <w:rPr>
          <w:sz w:val="28"/>
          <w:szCs w:val="28"/>
        </w:rPr>
        <w:t>4) нормалізація значень потужності;</w:t>
      </w:r>
    </w:p>
    <w:p w14:paraId="362C08C2" w14:textId="77777777" w:rsidR="00A25A70" w:rsidRPr="0039172E" w:rsidRDefault="00A25A70" w:rsidP="001E1BAB">
      <w:pPr>
        <w:pStyle w:val="aff0"/>
        <w:spacing w:before="0" w:beforeAutospacing="0" w:after="0" w:afterAutospacing="0" w:line="360" w:lineRule="auto"/>
        <w:ind w:firstLine="720"/>
        <w:jc w:val="both"/>
        <w:rPr>
          <w:sz w:val="28"/>
          <w:szCs w:val="28"/>
        </w:rPr>
      </w:pPr>
      <w:r w:rsidRPr="0039172E">
        <w:rPr>
          <w:sz w:val="28"/>
          <w:szCs w:val="28"/>
        </w:rPr>
        <w:t>5) класифікація (розпізнавання) за допомогою шаблонів або співвідношень значень потужності.</w:t>
      </w:r>
    </w:p>
    <w:p w14:paraId="5258C88D" w14:textId="77777777" w:rsidR="00A25A70" w:rsidRPr="0039172E" w:rsidRDefault="00A25A70" w:rsidP="001E1BAB">
      <w:pPr>
        <w:pStyle w:val="aff0"/>
        <w:spacing w:before="0" w:beforeAutospacing="0" w:after="0" w:afterAutospacing="0" w:line="360" w:lineRule="auto"/>
        <w:ind w:firstLine="720"/>
        <w:jc w:val="both"/>
        <w:rPr>
          <w:sz w:val="28"/>
          <w:szCs w:val="28"/>
        </w:rPr>
      </w:pPr>
      <w:r w:rsidRPr="0039172E">
        <w:rPr>
          <w:sz w:val="28"/>
          <w:szCs w:val="28"/>
        </w:rPr>
        <w:t>Недоліком даного методу є те, що він потребує значного об</w:t>
      </w:r>
      <w:r w:rsidR="00C17156">
        <w:rPr>
          <w:sz w:val="28"/>
          <w:szCs w:val="28"/>
          <w:lang w:val="uk-UA"/>
        </w:rPr>
        <w:t>сяг</w:t>
      </w:r>
      <w:r w:rsidRPr="0039172E">
        <w:rPr>
          <w:sz w:val="28"/>
          <w:szCs w:val="28"/>
        </w:rPr>
        <w:t>у обчислень в тому разі, коли розмір фільтра</w:t>
      </w:r>
      <w:r w:rsidR="00E64287" w:rsidRPr="00E64287">
        <w:rPr>
          <w:sz w:val="28"/>
          <w:szCs w:val="28"/>
        </w:rPr>
        <w:t xml:space="preserve"> </w:t>
      </w:r>
      <w:r w:rsidR="00E64287" w:rsidRPr="00E64287">
        <w:rPr>
          <w:i/>
          <w:sz w:val="28"/>
          <w:szCs w:val="28"/>
          <w:lang w:val="en-US"/>
        </w:rPr>
        <w:t>M</w:t>
      </w:r>
      <w:r w:rsidR="00E64287" w:rsidRPr="00D33D68">
        <w:rPr>
          <w:i/>
          <w:sz w:val="28"/>
          <w:szCs w:val="28"/>
          <w:lang w:val="en-US"/>
        </w:rPr>
        <w:t>x</w:t>
      </w:r>
      <w:r w:rsidR="00E64287" w:rsidRPr="00E64287">
        <w:rPr>
          <w:i/>
          <w:sz w:val="28"/>
          <w:szCs w:val="28"/>
          <w:lang w:val="en-US"/>
        </w:rPr>
        <w:t>N</w:t>
      </w:r>
      <w:r w:rsidR="00E64287" w:rsidRPr="00776C0B">
        <w:rPr>
          <w:noProof/>
          <w:sz w:val="28"/>
          <w:szCs w:val="28"/>
          <w:lang w:eastAsia="uk-UA"/>
        </w:rPr>
        <w:t xml:space="preserve"> </w:t>
      </w:r>
      <w:r w:rsidRPr="0039172E">
        <w:rPr>
          <w:sz w:val="28"/>
          <w:szCs w:val="28"/>
        </w:rPr>
        <w:t>значний і число фільтрів велике.</w:t>
      </w:r>
    </w:p>
    <w:p w14:paraId="3312AD67" w14:textId="77777777" w:rsidR="00A25A70" w:rsidRPr="0039172E" w:rsidRDefault="00A25A70" w:rsidP="001E1BAB">
      <w:pPr>
        <w:pStyle w:val="aff0"/>
        <w:spacing w:before="0" w:beforeAutospacing="0" w:after="0" w:afterAutospacing="0" w:line="360" w:lineRule="auto"/>
        <w:ind w:firstLine="720"/>
        <w:jc w:val="both"/>
        <w:rPr>
          <w:sz w:val="28"/>
          <w:szCs w:val="28"/>
        </w:rPr>
      </w:pPr>
      <w:r w:rsidRPr="0039172E">
        <w:rPr>
          <w:sz w:val="28"/>
          <w:szCs w:val="28"/>
        </w:rPr>
        <w:t xml:space="preserve">У практиці цифрової обробки зображень широко використовується маскова фільтрація. Її лінійний різновид є одним з варіантів двовимірної фільтрації з кінцевою імпульсною характеристикою (КІХ) фільтра. Як маска використовується безліч вагових коефіцієнтів, заданих у всіх точках околиці </w:t>
      </w:r>
      <w:r w:rsidRPr="00C17156">
        <w:rPr>
          <w:i/>
          <w:sz w:val="28"/>
          <w:szCs w:val="28"/>
        </w:rPr>
        <w:t>S</w:t>
      </w:r>
      <w:r w:rsidRPr="0039172E">
        <w:rPr>
          <w:sz w:val="28"/>
          <w:szCs w:val="28"/>
        </w:rPr>
        <w:t>, що зазвичай симетрично оточують поточну точку кадру.</w:t>
      </w:r>
    </w:p>
    <w:p w14:paraId="6E931CA3" w14:textId="77777777" w:rsidR="00A25A70" w:rsidRPr="00C17156" w:rsidRDefault="00A25A70" w:rsidP="001E1BAB">
      <w:pPr>
        <w:spacing w:after="0"/>
        <w:jc w:val="both"/>
      </w:pPr>
      <w:r w:rsidRPr="00C17156">
        <w:t>Алгоритм обробки зображення за допомогою моделей наступний:</w:t>
      </w:r>
    </w:p>
    <w:p w14:paraId="1CBE795A" w14:textId="77777777" w:rsidR="00A25A70" w:rsidRPr="00C17156" w:rsidRDefault="00A25A70" w:rsidP="001E1BAB">
      <w:pPr>
        <w:spacing w:after="0"/>
        <w:jc w:val="both"/>
      </w:pPr>
      <w:r w:rsidRPr="00C17156">
        <w:t>1) за допомогою базового фрагмента зображення визначають параметри моделі та параметри, що характеризують якість моделі (наприклад, статистичні параметри шуму похибки);</w:t>
      </w:r>
    </w:p>
    <w:p w14:paraId="524226F8" w14:textId="77777777" w:rsidR="00A25A70" w:rsidRPr="00C17156" w:rsidRDefault="00A25A70" w:rsidP="001E1BAB">
      <w:pPr>
        <w:spacing w:after="0"/>
        <w:jc w:val="both"/>
      </w:pPr>
      <w:r w:rsidRPr="00C17156">
        <w:t>2) сигнал зображення обробляють за допомогою моделі і визначають параметри якості;</w:t>
      </w:r>
    </w:p>
    <w:p w14:paraId="4EDDD78D" w14:textId="77777777" w:rsidR="00A25A70" w:rsidRPr="00C17156" w:rsidRDefault="00A25A70" w:rsidP="001E1BAB">
      <w:pPr>
        <w:spacing w:after="0"/>
        <w:jc w:val="both"/>
      </w:pPr>
      <w:r w:rsidRPr="00C17156">
        <w:t>3) якщо параметри якості відповідають параметрам базового фрагмента, то зображення розпізнано, якщо ні, то зображення не розпізнано.</w:t>
      </w:r>
    </w:p>
    <w:p w14:paraId="2FA325CC" w14:textId="77777777" w:rsidR="0039172E" w:rsidRPr="00C17156" w:rsidRDefault="0039172E" w:rsidP="001E1BAB">
      <w:pPr>
        <w:spacing w:after="0"/>
        <w:jc w:val="both"/>
      </w:pPr>
      <w:r w:rsidRPr="00C17156">
        <w:t>В попередніх підрозділах розглянуто методи на основі статистичного аналізу зображення в просторовій або спектральній областях та методи на основі синтезу динамічних моделей, що відображають зміну зображення в просторі або часі. Спектральний аналіз та динамічні моделі можуть бути поєднані за допомогою визначення власних значень та власних функцій моделей. Перевагою такого підходу є те, що зображення може характеризуватись мінімальним числом параметрів, наприклад резонансних частот. Причому, відбираються тільки ті резонансні частоти, амплітуда яких найбільша. Відомо декілька підходів до реалізації декомпозиції на власні вектори:</w:t>
      </w:r>
    </w:p>
    <w:p w14:paraId="20EDDA54" w14:textId="77777777" w:rsidR="0039172E" w:rsidRPr="00C17156" w:rsidRDefault="0039172E" w:rsidP="001E1BAB">
      <w:pPr>
        <w:spacing w:after="0"/>
        <w:jc w:val="both"/>
      </w:pPr>
      <w:r w:rsidRPr="00C17156">
        <w:t>1) синтез фільтрів на основі власних векторів зображення або його кореляційної матриці;</w:t>
      </w:r>
    </w:p>
    <w:p w14:paraId="5FDD8C79" w14:textId="77777777" w:rsidR="0039172E" w:rsidRPr="00C17156" w:rsidRDefault="0039172E" w:rsidP="001E1BAB">
      <w:pPr>
        <w:spacing w:after="0"/>
        <w:jc w:val="both"/>
      </w:pPr>
      <w:r w:rsidRPr="00C17156">
        <w:t>2) відбір принципових (найвпливовіших) компонент розкладання на власні або сингулярні вектори – Principal Component Analysis (PCA);</w:t>
      </w:r>
    </w:p>
    <w:p w14:paraId="5162F47E" w14:textId="77777777" w:rsidR="0039172E" w:rsidRPr="00C17156" w:rsidRDefault="0039172E" w:rsidP="001E1BAB">
      <w:pPr>
        <w:spacing w:after="0"/>
        <w:jc w:val="both"/>
      </w:pPr>
      <w:r w:rsidRPr="00C17156">
        <w:t>3) модальний аналіз – Empirical mode decomposition (EMD).</w:t>
      </w:r>
    </w:p>
    <w:p w14:paraId="5C4A6D3F" w14:textId="77777777" w:rsidR="0039172E" w:rsidRPr="00C17156" w:rsidRDefault="0039172E" w:rsidP="001E1BAB">
      <w:pPr>
        <w:spacing w:after="0"/>
        <w:jc w:val="both"/>
      </w:pPr>
      <w:r w:rsidRPr="00C17156">
        <w:t>Метод РСА реалізують за допомогою сингулярного розкладання (Singular Value Decomposition – SVD). Перевагою SVD є те, що сингулярне розкладання реального сигналу дає систему ортогональних векторів, також реальних. Ортогональність та те, що дані реальні, спрощує алгебраїчні операції з матрицями.</w:t>
      </w:r>
    </w:p>
    <w:p w14:paraId="2E4E042C" w14:textId="77777777" w:rsidR="0039172E" w:rsidRPr="00C17156" w:rsidRDefault="0039172E" w:rsidP="001E1BAB">
      <w:pPr>
        <w:spacing w:after="0"/>
        <w:jc w:val="both"/>
      </w:pPr>
      <w:r w:rsidRPr="00C17156">
        <w:t>Аналіз за допомогою розкладання по власним та сингулярним векторам застосовують по відношенню до сигналу зображення або його кореляційної матриці. Одною з різновидів кореляційної характеристики зображень є розподіл Вігнера.</w:t>
      </w:r>
    </w:p>
    <w:p w14:paraId="0202D040" w14:textId="77777777" w:rsidR="0039172E" w:rsidRPr="00C17156" w:rsidRDefault="0039172E" w:rsidP="001E1BAB">
      <w:pPr>
        <w:spacing w:after="0"/>
        <w:jc w:val="both"/>
      </w:pPr>
      <w:r w:rsidRPr="00C17156">
        <w:t>Недоліком аналізу зображень за допомогою власних та сингулярних векторів є те, що для обчислення векторів потрібно значні обчислювальні ресурси. Більш простим є модальний аналіз. Емпіричні моди визначають за допомогою виділення локальних максимумів та мінімумів сигналу зображення та їх апроксимації поверхнею у вигляді полінома або за допомогою спеціальних функцій. Отримана мода вилучається із зображення і за допомогою сигналу остатку таким же способом визначають наступну моду. Такий ітераційний процес повторюють поки сигнал остатку не стане менше певного граничного значення. В результаті зображення є сумою модальних сигналів та незначного залишку. Моди використовують як характерні признаки зображення у вигляді масок для класифікації стаціонарних текстур та як кореляційні фільтри для класифікації динамічних текстур.</w:t>
      </w:r>
    </w:p>
    <w:p w14:paraId="40FBC692" w14:textId="77777777" w:rsidR="0039172E" w:rsidRDefault="0039172E" w:rsidP="001E1BAB">
      <w:pPr>
        <w:spacing w:after="0"/>
        <w:jc w:val="both"/>
      </w:pPr>
      <w:r w:rsidRPr="00C17156">
        <w:t>Алгоритм аналізу зображень за допомогою власних векторів залежить від того, як вони використовуються – як фільтри чи як базис для спектрального аналізу.</w:t>
      </w:r>
    </w:p>
    <w:p w14:paraId="15FDA609" w14:textId="77777777" w:rsidR="0039172E" w:rsidRPr="00AB495E" w:rsidRDefault="0039172E" w:rsidP="001E1BAB">
      <w:pPr>
        <w:spacing w:after="0"/>
        <w:jc w:val="both"/>
      </w:pPr>
      <w:r w:rsidRPr="00AB495E">
        <w:t>У той час як об'єкти, побудовані людиною, такі як промислові та житлові будинки, можуть бути ефективно описані набором простих геометричних примітивів: кубів, сфер, циліндрів, конусів, кольорові текстури природного походження, через свою нерегулярність і фрагментарність, погано піддаються такому опису.</w:t>
      </w:r>
      <w:r w:rsidR="00AB495E">
        <w:t xml:space="preserve"> </w:t>
      </w:r>
      <w:r w:rsidRPr="00AB495E">
        <w:t xml:space="preserve">У зв'язку із цим, для аналізу таких текстур виявляється природним подання їх у вигляді фрактала з деяким розміром </w:t>
      </w:r>
      <w:r w:rsidRPr="002F2C4C">
        <w:rPr>
          <w:i/>
        </w:rPr>
        <w:t>D</w:t>
      </w:r>
      <w:r w:rsidRPr="00AB495E">
        <w:t>.</w:t>
      </w:r>
    </w:p>
    <w:p w14:paraId="3ED76D54" w14:textId="77777777" w:rsidR="0039172E" w:rsidRPr="00AB495E" w:rsidRDefault="0039172E" w:rsidP="001E1BAB">
      <w:pPr>
        <w:spacing w:after="0"/>
        <w:jc w:val="both"/>
      </w:pPr>
      <w:r w:rsidRPr="00AB495E">
        <w:t>Фрактал</w:t>
      </w:r>
      <w:r w:rsidR="004E46D8">
        <w:t xml:space="preserve"> </w:t>
      </w:r>
      <w:r w:rsidRPr="00AB495E">
        <w:t>– це нескінченно самоподібна геометрична фігура, кожний фрагмент якої повторюється при зменшенні масштабу. Масштабна інваріантність, що спостерігається у фракталах, може бути або точною, або наближеною.</w:t>
      </w:r>
    </w:p>
    <w:p w14:paraId="698A02FC" w14:textId="77777777" w:rsidR="0039172E" w:rsidRPr="00AB495E" w:rsidRDefault="0039172E" w:rsidP="001E1BAB">
      <w:pPr>
        <w:spacing w:after="0"/>
        <w:jc w:val="both"/>
      </w:pPr>
      <w:r w:rsidRPr="00AB495E">
        <w:t>Ще один варіант визначення:</w:t>
      </w:r>
      <w:r w:rsidR="004E46D8">
        <w:t xml:space="preserve"> фрактал </w:t>
      </w:r>
      <w:r w:rsidRPr="00AB495E">
        <w:t>– самоподібна множина нецілої розмірності. Самоподібна множина – множина, що представляється у вигляді об'єднання однакових непересічних підмножин подібних до вихідної множини.</w:t>
      </w:r>
    </w:p>
    <w:p w14:paraId="6EA164B8" w14:textId="77777777" w:rsidR="0039172E" w:rsidRPr="00AB495E" w:rsidRDefault="0039172E" w:rsidP="001E1BAB">
      <w:pPr>
        <w:spacing w:after="0"/>
        <w:jc w:val="both"/>
      </w:pPr>
      <w:r w:rsidRPr="00AB495E">
        <w:t>Основні властивості фракталів:</w:t>
      </w:r>
    </w:p>
    <w:p w14:paraId="40A1EB9E" w14:textId="77777777" w:rsidR="0039172E" w:rsidRPr="004E46D8" w:rsidRDefault="004E46D8" w:rsidP="001E1BAB">
      <w:pPr>
        <w:pStyle w:val="af0"/>
        <w:numPr>
          <w:ilvl w:val="0"/>
          <w:numId w:val="26"/>
        </w:numPr>
        <w:tabs>
          <w:tab w:val="left" w:pos="993"/>
        </w:tabs>
        <w:ind w:left="0" w:firstLine="709"/>
        <w:rPr>
          <w:rFonts w:ascii="Times New Roman" w:hAnsi="Times New Roman"/>
          <w:sz w:val="28"/>
          <w:szCs w:val="28"/>
        </w:rPr>
      </w:pPr>
      <w:r w:rsidRPr="004E46D8">
        <w:rPr>
          <w:rFonts w:ascii="Times New Roman" w:hAnsi="Times New Roman"/>
          <w:sz w:val="28"/>
          <w:szCs w:val="28"/>
        </w:rPr>
        <w:t>мають тонку структуру, тобто містять довільно малі масштаби.</w:t>
      </w:r>
    </w:p>
    <w:p w14:paraId="1ED8E125" w14:textId="77777777" w:rsidR="0039172E" w:rsidRPr="004E46D8" w:rsidRDefault="004E46D8" w:rsidP="001E1BAB">
      <w:pPr>
        <w:pStyle w:val="af0"/>
        <w:numPr>
          <w:ilvl w:val="0"/>
          <w:numId w:val="26"/>
        </w:numPr>
        <w:tabs>
          <w:tab w:val="left" w:pos="993"/>
        </w:tabs>
        <w:ind w:left="0" w:firstLine="709"/>
        <w:rPr>
          <w:rFonts w:ascii="Times New Roman" w:hAnsi="Times New Roman"/>
          <w:sz w:val="28"/>
          <w:szCs w:val="28"/>
        </w:rPr>
      </w:pPr>
      <w:r w:rsidRPr="004E46D8">
        <w:rPr>
          <w:rFonts w:ascii="Times New Roman" w:hAnsi="Times New Roman"/>
          <w:sz w:val="28"/>
          <w:szCs w:val="28"/>
        </w:rPr>
        <w:t>занадто нерегулярні, щоб бути описаними традиційною геометричною мовою.</w:t>
      </w:r>
    </w:p>
    <w:p w14:paraId="01420CA1" w14:textId="77777777" w:rsidR="0039172E" w:rsidRPr="004E46D8" w:rsidRDefault="004E46D8" w:rsidP="001E1BAB">
      <w:pPr>
        <w:pStyle w:val="af0"/>
        <w:numPr>
          <w:ilvl w:val="0"/>
          <w:numId w:val="26"/>
        </w:numPr>
        <w:tabs>
          <w:tab w:val="left" w:pos="993"/>
        </w:tabs>
        <w:ind w:left="0" w:firstLine="709"/>
        <w:rPr>
          <w:rFonts w:ascii="Times New Roman" w:hAnsi="Times New Roman"/>
          <w:sz w:val="28"/>
          <w:szCs w:val="28"/>
        </w:rPr>
      </w:pPr>
      <w:r w:rsidRPr="004E46D8">
        <w:rPr>
          <w:rFonts w:ascii="Times New Roman" w:hAnsi="Times New Roman"/>
          <w:sz w:val="28"/>
          <w:szCs w:val="28"/>
        </w:rPr>
        <w:t>мають деяку форму самоподоби, допускаючи наближену.</w:t>
      </w:r>
    </w:p>
    <w:p w14:paraId="5DEB3B34" w14:textId="77777777" w:rsidR="0039172E" w:rsidRPr="004E46D8" w:rsidRDefault="004E46D8" w:rsidP="001E1BAB">
      <w:pPr>
        <w:pStyle w:val="af0"/>
        <w:numPr>
          <w:ilvl w:val="0"/>
          <w:numId w:val="26"/>
        </w:numPr>
        <w:tabs>
          <w:tab w:val="left" w:pos="993"/>
        </w:tabs>
        <w:ind w:left="0" w:firstLine="709"/>
        <w:rPr>
          <w:szCs w:val="28"/>
        </w:rPr>
      </w:pPr>
      <w:r w:rsidRPr="004E46D8">
        <w:rPr>
          <w:rFonts w:ascii="Times New Roman" w:hAnsi="Times New Roman"/>
          <w:sz w:val="28"/>
          <w:szCs w:val="28"/>
        </w:rPr>
        <w:t xml:space="preserve">мають дробову </w:t>
      </w:r>
      <w:r w:rsidR="002D438A">
        <w:rPr>
          <w:rFonts w:ascii="Times New Roman" w:hAnsi="Times New Roman"/>
          <w:sz w:val="28"/>
          <w:szCs w:val="28"/>
          <w:lang w:val="uk-UA"/>
        </w:rPr>
        <w:t>«</w:t>
      </w:r>
      <w:r w:rsidRPr="004E46D8">
        <w:rPr>
          <w:rFonts w:ascii="Times New Roman" w:hAnsi="Times New Roman"/>
          <w:sz w:val="28"/>
          <w:szCs w:val="28"/>
        </w:rPr>
        <w:t>фрактальну</w:t>
      </w:r>
      <w:r w:rsidR="002D438A">
        <w:rPr>
          <w:rFonts w:ascii="Times New Roman" w:hAnsi="Times New Roman"/>
          <w:sz w:val="28"/>
          <w:szCs w:val="28"/>
          <w:lang w:val="uk-UA"/>
        </w:rPr>
        <w:t>»</w:t>
      </w:r>
      <w:r w:rsidRPr="004E46D8">
        <w:rPr>
          <w:rFonts w:ascii="Times New Roman" w:hAnsi="Times New Roman"/>
          <w:sz w:val="28"/>
          <w:szCs w:val="28"/>
        </w:rPr>
        <w:t xml:space="preserve"> розмірність, що також називають розмірністю </w:t>
      </w:r>
      <w:r w:rsidR="0039172E" w:rsidRPr="004E46D8">
        <w:rPr>
          <w:rFonts w:ascii="Times New Roman" w:hAnsi="Times New Roman"/>
          <w:sz w:val="28"/>
          <w:szCs w:val="28"/>
        </w:rPr>
        <w:t>Мінковського</w:t>
      </w:r>
      <w:r w:rsidR="0039172E" w:rsidRPr="004E46D8">
        <w:rPr>
          <w:szCs w:val="28"/>
        </w:rPr>
        <w:t>.</w:t>
      </w:r>
    </w:p>
    <w:p w14:paraId="244B1502" w14:textId="77777777" w:rsidR="0039172E" w:rsidRPr="0039172E" w:rsidRDefault="005078EB" w:rsidP="001E1BAB">
      <w:pPr>
        <w:pStyle w:val="aff0"/>
        <w:spacing w:before="0" w:beforeAutospacing="0" w:after="0" w:afterAutospacing="0" w:line="360" w:lineRule="auto"/>
        <w:ind w:firstLine="720"/>
        <w:jc w:val="both"/>
        <w:rPr>
          <w:sz w:val="28"/>
          <w:szCs w:val="28"/>
        </w:rPr>
      </w:pPr>
      <w:r>
        <w:rPr>
          <w:sz w:val="28"/>
          <w:szCs w:val="28"/>
          <w:lang w:val="uk-UA"/>
        </w:rPr>
        <w:t>Ф</w:t>
      </w:r>
      <w:r w:rsidR="0039172E" w:rsidRPr="0039172E">
        <w:rPr>
          <w:sz w:val="28"/>
          <w:szCs w:val="28"/>
          <w:lang w:val="uk-UA"/>
        </w:rPr>
        <w:t xml:space="preserve">рактали знайшли своє застосування при аналізі текстур ландшафтів, отриманих при аерокосмічній зйомці, при аналізі поверхонь порошків та інших пористих середовищ, при аналізі поверхні хмар тощо. </w:t>
      </w:r>
      <w:r w:rsidR="0039172E" w:rsidRPr="0039172E">
        <w:rPr>
          <w:sz w:val="28"/>
          <w:szCs w:val="28"/>
        </w:rPr>
        <w:t>Однак розмір фрактала кольорової текстури багато в чому залежить від вибору методу оцінки. Так, при використанні різних методів оцінки розміру фрактала, ми одержимо відповідно й різні його розміри. Зіставлення текстур, таким чином, можливо при використанні того самого методу (групи методів). Більше того, не всі текстури добре розрізняються по розміру фрактала. У зв'язку із цим перш, ніж включати в систему ознак розмір фрактала, необхідно оцінити фрактальність текстури. Оцінка фрактальності текстури здійснюється на основі обраного методу оцінки розміру фрактала. Оскільки розмір фрактала обчислюється через оцінку вибіркової регресії, то природно оцінювати фрактальність текстури за коефіцієнтом кореляції між логарифмом випадкової величини й логарифмом заданої функції кроку. При цьому ухвалення рішення про фрактальність текстури можна будувати таким чином:</w:t>
      </w:r>
    </w:p>
    <w:p w14:paraId="6F71A7DE" w14:textId="77777777" w:rsidR="0039172E" w:rsidRPr="0039172E" w:rsidRDefault="0039172E" w:rsidP="001E1BAB">
      <w:pPr>
        <w:pStyle w:val="aff0"/>
        <w:numPr>
          <w:ilvl w:val="3"/>
          <w:numId w:val="27"/>
        </w:numPr>
        <w:tabs>
          <w:tab w:val="left" w:pos="993"/>
        </w:tabs>
        <w:spacing w:before="0" w:beforeAutospacing="0" w:after="0" w:afterAutospacing="0" w:line="360" w:lineRule="auto"/>
        <w:ind w:left="0" w:firstLine="709"/>
        <w:jc w:val="both"/>
        <w:rPr>
          <w:sz w:val="28"/>
          <w:szCs w:val="28"/>
        </w:rPr>
      </w:pPr>
      <w:r w:rsidRPr="0039172E">
        <w:rPr>
          <w:sz w:val="28"/>
          <w:szCs w:val="28"/>
        </w:rPr>
        <w:t>побудувати залежність коефіцієнта кореляції від кроку; значення кроку, при якому функція має максимум, є максимальним кроком у діапазоні кроків, що задаються, при оцінці розміру фрактала;</w:t>
      </w:r>
    </w:p>
    <w:p w14:paraId="7641EE0D" w14:textId="77777777" w:rsidR="0039172E" w:rsidRPr="0039172E" w:rsidRDefault="0039172E" w:rsidP="001E1BAB">
      <w:pPr>
        <w:pStyle w:val="aff0"/>
        <w:numPr>
          <w:ilvl w:val="3"/>
          <w:numId w:val="27"/>
        </w:numPr>
        <w:tabs>
          <w:tab w:val="left" w:pos="993"/>
        </w:tabs>
        <w:spacing w:before="0" w:beforeAutospacing="0" w:after="0" w:afterAutospacing="0" w:line="360" w:lineRule="auto"/>
        <w:ind w:left="0" w:firstLine="709"/>
        <w:jc w:val="both"/>
        <w:rPr>
          <w:sz w:val="28"/>
          <w:szCs w:val="28"/>
        </w:rPr>
      </w:pPr>
      <w:r w:rsidRPr="0039172E">
        <w:rPr>
          <w:sz w:val="28"/>
          <w:szCs w:val="28"/>
        </w:rPr>
        <w:t>не враховувати оцінку розміру фрактала при низькому коефіцієнті кореляції в тих методах, де використовується оцінка фрактала як середнє значення в серії експериментів;</w:t>
      </w:r>
    </w:p>
    <w:p w14:paraId="5A56530B" w14:textId="25D14E4E" w:rsidR="0039172E" w:rsidRPr="0039172E" w:rsidRDefault="0039172E" w:rsidP="001E1BAB">
      <w:pPr>
        <w:pStyle w:val="aff0"/>
        <w:numPr>
          <w:ilvl w:val="3"/>
          <w:numId w:val="27"/>
        </w:numPr>
        <w:tabs>
          <w:tab w:val="left" w:pos="993"/>
        </w:tabs>
        <w:spacing w:before="0" w:beforeAutospacing="0" w:after="0" w:afterAutospacing="0" w:line="360" w:lineRule="auto"/>
        <w:ind w:left="0" w:firstLine="709"/>
        <w:jc w:val="both"/>
        <w:rPr>
          <w:sz w:val="28"/>
          <w:szCs w:val="28"/>
        </w:rPr>
      </w:pPr>
      <w:r w:rsidRPr="0039172E">
        <w:rPr>
          <w:sz w:val="28"/>
          <w:szCs w:val="28"/>
        </w:rPr>
        <w:t xml:space="preserve">не включати розмір фрактала в систему ознак для сегментації текстур при значеннях коефіцієнта кореляції </w:t>
      </w:r>
      <w:r w:rsidR="00204B5E">
        <w:rPr>
          <w:sz w:val="28"/>
          <w:szCs w:val="28"/>
          <w:lang w:val="uk-UA"/>
        </w:rPr>
        <w:t>менше</w:t>
      </w:r>
      <w:r w:rsidRPr="0039172E">
        <w:rPr>
          <w:sz w:val="28"/>
          <w:szCs w:val="28"/>
        </w:rPr>
        <w:t xml:space="preserve"> 0,7.</w:t>
      </w:r>
    </w:p>
    <w:p w14:paraId="3CBCC39C" w14:textId="77777777" w:rsidR="0039172E" w:rsidRPr="0039172E" w:rsidRDefault="0039172E" w:rsidP="001E1BAB">
      <w:pPr>
        <w:pStyle w:val="aff0"/>
        <w:spacing w:before="0" w:beforeAutospacing="0" w:after="0" w:afterAutospacing="0" w:line="360" w:lineRule="auto"/>
        <w:ind w:firstLine="720"/>
        <w:jc w:val="both"/>
        <w:rPr>
          <w:sz w:val="28"/>
          <w:szCs w:val="28"/>
        </w:rPr>
      </w:pPr>
      <w:r w:rsidRPr="0039172E">
        <w:rPr>
          <w:sz w:val="28"/>
          <w:szCs w:val="28"/>
        </w:rPr>
        <w:t>Оцінка фрактальності текстури є важливою характеристикою при сегментації по розмірі фрактала.</w:t>
      </w:r>
    </w:p>
    <w:p w14:paraId="30A8FFC1" w14:textId="77777777" w:rsidR="0039172E" w:rsidRPr="0039172E" w:rsidRDefault="0039172E" w:rsidP="001E1BAB">
      <w:pPr>
        <w:pStyle w:val="aff0"/>
        <w:spacing w:before="0" w:beforeAutospacing="0" w:after="0" w:afterAutospacing="0" w:line="360" w:lineRule="auto"/>
        <w:ind w:firstLine="720"/>
        <w:jc w:val="both"/>
        <w:rPr>
          <w:sz w:val="28"/>
          <w:szCs w:val="28"/>
        </w:rPr>
      </w:pPr>
      <w:r w:rsidRPr="0039172E">
        <w:rPr>
          <w:sz w:val="28"/>
          <w:szCs w:val="28"/>
        </w:rPr>
        <w:t>Поширення фрактального опису пояснюється тим, що більшість просторових систем у природі є нерегулярним і фрагментарним, форма цих систем погано піддається опису апаратом евклідової геометрії. Наприклад, берегова лінія острова не пряма й не кругла, і ніяка інша класична крива не може служити для опису й пояснення її форми без надмірної штучності й ускладнення.</w:t>
      </w:r>
    </w:p>
    <w:p w14:paraId="5E685EE9" w14:textId="77777777" w:rsidR="0039172E" w:rsidRPr="0039172E" w:rsidRDefault="0039172E" w:rsidP="001E1BAB">
      <w:pPr>
        <w:pStyle w:val="aff0"/>
        <w:spacing w:before="0" w:beforeAutospacing="0" w:after="0" w:afterAutospacing="0" w:line="360" w:lineRule="auto"/>
        <w:ind w:firstLine="720"/>
        <w:jc w:val="both"/>
        <w:rPr>
          <w:sz w:val="28"/>
          <w:szCs w:val="28"/>
        </w:rPr>
      </w:pPr>
      <w:r w:rsidRPr="0039172E">
        <w:rPr>
          <w:sz w:val="28"/>
          <w:szCs w:val="28"/>
        </w:rPr>
        <w:t>Фрактальні структури є одним із різновидів текстур, де деталізація зображення досягається представленням об’єкта подібними меншої величини. Деякі динамічні текстури, наприклад поверхні лісу і хвиль води, хмари, пористі мінерали, метало-структури, можуть бути представлені за допомогою фрактальної екстраполяції. Суть фрактальних методів в задачах розпізнавання об’єктів полягає в наступному. Обриси штучних об’єктів – танків, автомобілів, створюються лініями, що описуються рівняннями цілого порядку. Природні об’єкти – рельєф, дерева, фрактальні, тобто мають фрактальну розмірність. Використовуючи цю властивість за допомогою фрактальної апроксимації об’єктів зображення можна створити систему розпізнавання образів. Така система не бачить кущ, але добре розпізнає штучний об’єкт, схований за кущем. Основною перевагою даного методу над іншими є те, що він не чутливий до перешкод. На результат розпізнавання не впливає колір та контрастність об’єкта по відношенню до фону, впливає лише площа, яку займає шуканий об’єкт на зображенні. В цьому полягає недолік даного методу – за допомогою фрактального аналізу можна розпізнавати об’єкти, що за розміром порівняні зі структурою елементів фону.</w:t>
      </w:r>
    </w:p>
    <w:p w14:paraId="650DFBA4" w14:textId="77777777" w:rsidR="00E3789A" w:rsidRPr="00E3789A" w:rsidRDefault="00E3789A" w:rsidP="001E1BAB">
      <w:pPr>
        <w:spacing w:after="0"/>
      </w:pPr>
    </w:p>
    <w:p w14:paraId="647BAB1A" w14:textId="77777777" w:rsidR="001D0A39" w:rsidRDefault="001D0A39" w:rsidP="001E1BAB">
      <w:pPr>
        <w:pStyle w:val="2"/>
        <w:keepNext w:val="0"/>
        <w:keepLines w:val="0"/>
        <w:spacing w:before="0"/>
        <w:contextualSpacing w:val="0"/>
        <w:jc w:val="both"/>
        <w:rPr>
          <w:rFonts w:ascii="Times New Roman" w:hAnsi="Times New Roman" w:cs="Times New Roman"/>
          <w:color w:val="auto"/>
          <w:sz w:val="28"/>
          <w:szCs w:val="28"/>
        </w:rPr>
      </w:pPr>
      <w:bookmarkStart w:id="26" w:name="h.mapyah8k1293" w:colFirst="0" w:colLast="0"/>
      <w:bookmarkEnd w:id="26"/>
    </w:p>
    <w:p w14:paraId="775FED31" w14:textId="7E311C6C" w:rsidR="00E836CB" w:rsidRPr="00DB1114" w:rsidRDefault="00041425" w:rsidP="001E1BAB">
      <w:pPr>
        <w:pStyle w:val="2"/>
        <w:keepNext w:val="0"/>
        <w:keepLines w:val="0"/>
        <w:spacing w:before="0"/>
        <w:contextualSpacing w:val="0"/>
        <w:jc w:val="both"/>
        <w:rPr>
          <w:rFonts w:ascii="Times New Roman" w:hAnsi="Times New Roman" w:cs="Times New Roman"/>
          <w:color w:val="auto"/>
          <w:sz w:val="28"/>
          <w:szCs w:val="28"/>
        </w:rPr>
      </w:pPr>
      <w:r w:rsidRPr="00DB1114">
        <w:rPr>
          <w:rFonts w:ascii="Times New Roman" w:hAnsi="Times New Roman" w:cs="Times New Roman"/>
          <w:color w:val="auto"/>
          <w:sz w:val="28"/>
          <w:szCs w:val="28"/>
        </w:rPr>
        <w:t>1.</w:t>
      </w:r>
      <w:r w:rsidR="00650EEA" w:rsidRPr="00DB1114">
        <w:rPr>
          <w:rFonts w:ascii="Times New Roman" w:hAnsi="Times New Roman" w:cs="Times New Roman"/>
          <w:color w:val="auto"/>
          <w:sz w:val="28"/>
          <w:szCs w:val="28"/>
        </w:rPr>
        <w:t>3</w:t>
      </w:r>
      <w:r w:rsidRPr="00DB1114">
        <w:rPr>
          <w:rFonts w:ascii="Times New Roman" w:hAnsi="Times New Roman" w:cs="Times New Roman"/>
          <w:color w:val="auto"/>
          <w:sz w:val="28"/>
          <w:szCs w:val="28"/>
        </w:rPr>
        <w:t xml:space="preserve"> </w:t>
      </w:r>
      <w:r w:rsidR="00C17309">
        <w:rPr>
          <w:rFonts w:ascii="Times New Roman" w:hAnsi="Times New Roman" w:cs="Times New Roman"/>
          <w:color w:val="auto"/>
          <w:sz w:val="28"/>
          <w:szCs w:val="28"/>
        </w:rPr>
        <w:t>Можливості використання машинного навчання для</w:t>
      </w:r>
      <w:r w:rsidR="00EB54AB" w:rsidRPr="00DB1114">
        <w:rPr>
          <w:rFonts w:ascii="Times New Roman" w:hAnsi="Times New Roman" w:cs="Times New Roman"/>
          <w:sz w:val="28"/>
          <w:szCs w:val="28"/>
        </w:rPr>
        <w:t xml:space="preserve"> оцінки якості зображень</w:t>
      </w:r>
    </w:p>
    <w:p w14:paraId="361B6E75" w14:textId="77777777" w:rsidR="00F949B9" w:rsidRPr="00DB1114" w:rsidRDefault="00F949B9" w:rsidP="001E1BAB">
      <w:pPr>
        <w:spacing w:after="0"/>
      </w:pPr>
    </w:p>
    <w:p w14:paraId="55694982" w14:textId="77777777" w:rsidR="00E836CB" w:rsidRPr="00DB1114" w:rsidRDefault="00041425" w:rsidP="001E1BAB">
      <w:pPr>
        <w:spacing w:after="0"/>
        <w:jc w:val="both"/>
        <w:rPr>
          <w:color w:val="auto"/>
          <w:szCs w:val="28"/>
        </w:rPr>
      </w:pPr>
      <w:r w:rsidRPr="00DB1114">
        <w:rPr>
          <w:color w:val="auto"/>
          <w:szCs w:val="28"/>
        </w:rPr>
        <w:t>Для оцінювання якості зображення було вирішено використовувати техніки машинного навчання та теорії прийняття рішень[3].</w:t>
      </w:r>
    </w:p>
    <w:p w14:paraId="4335D33F" w14:textId="77777777" w:rsidR="00E836CB" w:rsidRPr="00DB1114" w:rsidRDefault="00041425" w:rsidP="001E1BAB">
      <w:pPr>
        <w:spacing w:after="0"/>
        <w:jc w:val="both"/>
        <w:rPr>
          <w:color w:val="auto"/>
          <w:szCs w:val="28"/>
        </w:rPr>
      </w:pPr>
      <w:r w:rsidRPr="00DB1114">
        <w:rPr>
          <w:color w:val="auto"/>
          <w:szCs w:val="28"/>
        </w:rPr>
        <w:t>Маш</w:t>
      </w:r>
      <w:r w:rsidR="00F949B9" w:rsidRPr="00DB1114">
        <w:rPr>
          <w:color w:val="auto"/>
          <w:szCs w:val="28"/>
        </w:rPr>
        <w:t>и</w:t>
      </w:r>
      <w:r w:rsidRPr="00DB1114">
        <w:rPr>
          <w:color w:val="auto"/>
          <w:szCs w:val="28"/>
        </w:rPr>
        <w:t>нне навч</w:t>
      </w:r>
      <w:r w:rsidR="00F949B9" w:rsidRPr="00DB1114">
        <w:rPr>
          <w:color w:val="auto"/>
          <w:szCs w:val="28"/>
        </w:rPr>
        <w:t>а</w:t>
      </w:r>
      <w:r w:rsidRPr="00DB1114">
        <w:rPr>
          <w:color w:val="auto"/>
          <w:szCs w:val="28"/>
        </w:rPr>
        <w:t xml:space="preserve">ння </w:t>
      </w:r>
      <w:r w:rsidR="00F949B9" w:rsidRPr="00DB1114">
        <w:rPr>
          <w:color w:val="auto"/>
          <w:szCs w:val="28"/>
        </w:rPr>
        <w:t>–</w:t>
      </w:r>
      <w:r w:rsidRPr="00DB1114">
        <w:rPr>
          <w:color w:val="auto"/>
          <w:szCs w:val="28"/>
        </w:rPr>
        <w:t xml:space="preserve"> узагальнена назва штучної генерації знань з досвіду. Штучна система навчається на прикладах і після закінчення фази навчання може узагальнювати. Тобто система не просто вивчає наведені приклади, а розпізнає певні закономірності в даних для навчання.</w:t>
      </w:r>
    </w:p>
    <w:p w14:paraId="02F5FB9F" w14:textId="77777777" w:rsidR="00E836CB" w:rsidRPr="00DB1114" w:rsidRDefault="00041425" w:rsidP="001E1BAB">
      <w:pPr>
        <w:spacing w:after="0"/>
        <w:jc w:val="both"/>
        <w:rPr>
          <w:color w:val="auto"/>
          <w:szCs w:val="28"/>
        </w:rPr>
      </w:pPr>
      <w:r w:rsidRPr="00DB1114">
        <w:rPr>
          <w:color w:val="auto"/>
          <w:szCs w:val="28"/>
        </w:rPr>
        <w:t>Серед багатьох програмних продуктів варто згадати системи автоматичного діагностування, розпізнавання шахрайства з кредитними картками, аналіз ринку цінних паперів, класифікація ланцюжків ДНК, розпізнавання мовлення та тексту, автономні системи.</w:t>
      </w:r>
    </w:p>
    <w:p w14:paraId="31C2AD2C" w14:textId="77777777" w:rsidR="00E836CB" w:rsidRPr="00DB1114" w:rsidRDefault="00041425" w:rsidP="001E1BAB">
      <w:pPr>
        <w:tabs>
          <w:tab w:val="left" w:pos="993"/>
        </w:tabs>
        <w:spacing w:after="0"/>
        <w:jc w:val="both"/>
        <w:rPr>
          <w:color w:val="auto"/>
          <w:szCs w:val="28"/>
        </w:rPr>
      </w:pPr>
      <w:r w:rsidRPr="00DB1114">
        <w:rPr>
          <w:color w:val="auto"/>
          <w:szCs w:val="28"/>
        </w:rPr>
        <w:t>Практичне використання відбувається, переважно, за допомогою алгоритмів. Різноманітні алгоритми машинного навчання можна грубо поділити за такою схемою:</w:t>
      </w:r>
    </w:p>
    <w:p w14:paraId="147A437C" w14:textId="355ECC09" w:rsidR="00E836CB" w:rsidRPr="00DB1114" w:rsidRDefault="00041425" w:rsidP="001E1BAB">
      <w:pPr>
        <w:numPr>
          <w:ilvl w:val="0"/>
          <w:numId w:val="7"/>
        </w:numPr>
        <w:tabs>
          <w:tab w:val="left" w:pos="993"/>
        </w:tabs>
        <w:spacing w:after="0"/>
        <w:ind w:left="0" w:firstLine="720"/>
        <w:jc w:val="both"/>
        <w:rPr>
          <w:color w:val="auto"/>
          <w:szCs w:val="28"/>
        </w:rPr>
      </w:pPr>
      <w:r w:rsidRPr="00DB1114">
        <w:rPr>
          <w:color w:val="auto"/>
          <w:szCs w:val="28"/>
        </w:rPr>
        <w:t>Навчання з</w:t>
      </w:r>
      <w:r w:rsidR="001E1BAB">
        <w:rPr>
          <w:color w:val="auto"/>
          <w:szCs w:val="28"/>
        </w:rPr>
        <w:t>і</w:t>
      </w:r>
      <w:r w:rsidRPr="00DB1114">
        <w:rPr>
          <w:color w:val="auto"/>
          <w:szCs w:val="28"/>
        </w:rPr>
        <w:t xml:space="preserve"> вчителем (англ. Supervised learning): алгоритм вивчає функцію на основі наданих пар вхідних та вихідних даних. При цьому, в процесі навчання, </w:t>
      </w:r>
      <w:r w:rsidR="002D438A">
        <w:rPr>
          <w:color w:val="auto"/>
          <w:szCs w:val="28"/>
        </w:rPr>
        <w:t>«</w:t>
      </w:r>
      <w:r w:rsidRPr="00DB1114">
        <w:rPr>
          <w:color w:val="auto"/>
          <w:szCs w:val="28"/>
        </w:rPr>
        <w:t>вчитель</w:t>
      </w:r>
      <w:r w:rsidR="002D438A">
        <w:rPr>
          <w:color w:val="auto"/>
          <w:szCs w:val="28"/>
        </w:rPr>
        <w:t>»</w:t>
      </w:r>
      <w:r w:rsidRPr="00DB1114">
        <w:rPr>
          <w:color w:val="auto"/>
          <w:szCs w:val="28"/>
        </w:rPr>
        <w:t xml:space="preserve"> вказує вірні вихідні дані для кожного значення вхідних даних. Одним з розділів навчання з вчителем є машинна класифікація. Такі алгоритми застосовуються для розпізнавання текстів.</w:t>
      </w:r>
    </w:p>
    <w:p w14:paraId="317BB601" w14:textId="77777777" w:rsidR="00E836CB" w:rsidRPr="00DB1114" w:rsidRDefault="00041425" w:rsidP="001E1BAB">
      <w:pPr>
        <w:numPr>
          <w:ilvl w:val="0"/>
          <w:numId w:val="7"/>
        </w:numPr>
        <w:tabs>
          <w:tab w:val="left" w:pos="993"/>
        </w:tabs>
        <w:spacing w:after="0"/>
        <w:ind w:left="0" w:firstLine="720"/>
        <w:jc w:val="both"/>
        <w:rPr>
          <w:color w:val="auto"/>
          <w:szCs w:val="28"/>
        </w:rPr>
      </w:pPr>
      <w:r w:rsidRPr="00DB1114">
        <w:rPr>
          <w:color w:val="auto"/>
          <w:szCs w:val="28"/>
        </w:rPr>
        <w:t>Навчання без вчителя (англ. Unsupervised learning)</w:t>
      </w:r>
    </w:p>
    <w:p w14:paraId="7202028D" w14:textId="77777777" w:rsidR="00E836CB" w:rsidRPr="00DB1114" w:rsidRDefault="00041425" w:rsidP="001E1BAB">
      <w:pPr>
        <w:numPr>
          <w:ilvl w:val="0"/>
          <w:numId w:val="7"/>
        </w:numPr>
        <w:tabs>
          <w:tab w:val="left" w:pos="993"/>
        </w:tabs>
        <w:spacing w:after="0"/>
        <w:ind w:left="0" w:firstLine="720"/>
        <w:jc w:val="both"/>
        <w:rPr>
          <w:color w:val="auto"/>
          <w:szCs w:val="28"/>
        </w:rPr>
      </w:pPr>
      <w:r w:rsidRPr="00DB1114">
        <w:rPr>
          <w:color w:val="auto"/>
          <w:szCs w:val="28"/>
        </w:rPr>
        <w:t>Навчання з закріпленням (англ. Reinforcement Learning): алгоритм навчається за допомогою тактики нагороди та покарання для максимізації вигоди для агентів (систем до яких належить компонента, що навчається)</w:t>
      </w:r>
      <w:r w:rsidR="001D0A39">
        <w:rPr>
          <w:color w:val="auto"/>
          <w:szCs w:val="28"/>
        </w:rPr>
        <w:t>.</w:t>
      </w:r>
    </w:p>
    <w:p w14:paraId="10C64E5D" w14:textId="77777777" w:rsidR="001E1BAB" w:rsidRDefault="00041425" w:rsidP="001E1BAB">
      <w:pPr>
        <w:spacing w:after="0"/>
        <w:jc w:val="both"/>
        <w:rPr>
          <w:color w:val="auto"/>
          <w:szCs w:val="28"/>
        </w:rPr>
      </w:pPr>
      <w:r w:rsidRPr="00DB1114">
        <w:rPr>
          <w:color w:val="auto"/>
          <w:szCs w:val="28"/>
        </w:rPr>
        <w:t>В основі машинного навчання розглядаються уявлення та узагальнення. Представлення даних і функцій оцінки цих даних є частиною всіх систем машинного навчання, наприклад, у наведеному вище прикладі повідомлення по електронній пошті, мож</w:t>
      </w:r>
      <w:r w:rsidR="009E4213">
        <w:rPr>
          <w:color w:val="auto"/>
          <w:szCs w:val="28"/>
        </w:rPr>
        <w:t>н</w:t>
      </w:r>
      <w:r w:rsidRPr="00DB1114">
        <w:rPr>
          <w:color w:val="auto"/>
          <w:szCs w:val="28"/>
        </w:rPr>
        <w:t xml:space="preserve">о уявити лист як набір англійських слів, просто відмовившись від порядку слів. Узагальнення є властивістю, яку система буде застосовувати добре на невидимих екземпляри даних; умови, за яких це може бути гарантовано є ключовим об'єктом вивчення в полі обчислювальної теорії навчання. Існує широкий спектр завдань машинного навчання та успішних застосувань. </w:t>
      </w:r>
    </w:p>
    <w:p w14:paraId="5228D248" w14:textId="22B8F824" w:rsidR="00E836CB" w:rsidRPr="00DB1114" w:rsidRDefault="00041425" w:rsidP="001E1BAB">
      <w:pPr>
        <w:spacing w:after="0"/>
        <w:jc w:val="both"/>
        <w:rPr>
          <w:color w:val="auto"/>
          <w:szCs w:val="28"/>
        </w:rPr>
      </w:pPr>
      <w:r w:rsidRPr="00DB1114">
        <w:rPr>
          <w:color w:val="auto"/>
          <w:szCs w:val="28"/>
        </w:rPr>
        <w:t xml:space="preserve">Оптичне розпізнавання символів, в яких друковані символи </w:t>
      </w:r>
      <w:r w:rsidR="00F949B9" w:rsidRPr="00DB1114">
        <w:rPr>
          <w:color w:val="auto"/>
          <w:szCs w:val="28"/>
        </w:rPr>
        <w:t>розпізнаються</w:t>
      </w:r>
      <w:r w:rsidRPr="00DB1114">
        <w:rPr>
          <w:color w:val="auto"/>
          <w:szCs w:val="28"/>
        </w:rPr>
        <w:t xml:space="preserve"> автоматично, </w:t>
      </w:r>
      <w:r w:rsidR="00F949B9" w:rsidRPr="00DB1114">
        <w:rPr>
          <w:color w:val="auto"/>
          <w:szCs w:val="28"/>
        </w:rPr>
        <w:t>ґрунтуючись</w:t>
      </w:r>
      <w:r w:rsidRPr="00DB1114">
        <w:rPr>
          <w:color w:val="auto"/>
          <w:szCs w:val="28"/>
        </w:rPr>
        <w:t xml:space="preserve"> на попередніх прикладах, є класичним прикладом техніки машинного навчання. У 1959 році Артур Самуїл визначив машинне навчання як </w:t>
      </w:r>
      <w:r w:rsidR="002D438A">
        <w:rPr>
          <w:color w:val="auto"/>
          <w:szCs w:val="28"/>
        </w:rPr>
        <w:t>«</w:t>
      </w:r>
      <w:r w:rsidRPr="00DB1114">
        <w:rPr>
          <w:color w:val="auto"/>
          <w:szCs w:val="28"/>
        </w:rPr>
        <w:t>Поле дослідження, яке дає комп'ютерам можливість навчатися, не будучи явно запрограмованим</w:t>
      </w:r>
      <w:r w:rsidR="002D438A">
        <w:rPr>
          <w:color w:val="auto"/>
          <w:szCs w:val="28"/>
        </w:rPr>
        <w:t>»</w:t>
      </w:r>
      <w:r w:rsidRPr="00DB1114">
        <w:rPr>
          <w:color w:val="auto"/>
          <w:szCs w:val="28"/>
        </w:rPr>
        <w:t>.</w:t>
      </w:r>
    </w:p>
    <w:p w14:paraId="4BAFB7AA" w14:textId="7AF3851E" w:rsidR="00E836CB" w:rsidRPr="00DB1114" w:rsidRDefault="00041425" w:rsidP="001E1BAB">
      <w:pPr>
        <w:spacing w:after="0"/>
        <w:jc w:val="both"/>
        <w:rPr>
          <w:color w:val="auto"/>
          <w:szCs w:val="28"/>
        </w:rPr>
      </w:pPr>
      <w:r w:rsidRPr="00DB1114">
        <w:rPr>
          <w:color w:val="auto"/>
          <w:szCs w:val="28"/>
        </w:rPr>
        <w:t xml:space="preserve">Конкретно в даному випадку будемо використовувати техніку </w:t>
      </w:r>
      <w:r w:rsidR="00F949B9" w:rsidRPr="00DB1114">
        <w:rPr>
          <w:color w:val="auto"/>
          <w:szCs w:val="28"/>
        </w:rPr>
        <w:t>класифікації</w:t>
      </w:r>
      <w:r w:rsidRPr="00DB1114">
        <w:rPr>
          <w:color w:val="auto"/>
          <w:szCs w:val="28"/>
        </w:rPr>
        <w:t>.</w:t>
      </w:r>
      <w:r w:rsidR="001E1BAB">
        <w:rPr>
          <w:color w:val="auto"/>
          <w:szCs w:val="28"/>
        </w:rPr>
        <w:t xml:space="preserve"> </w:t>
      </w:r>
      <w:r w:rsidRPr="00DB1114">
        <w:rPr>
          <w:color w:val="auto"/>
          <w:szCs w:val="28"/>
        </w:rPr>
        <w:t>Задача класифік</w:t>
      </w:r>
      <w:r w:rsidR="00F949B9" w:rsidRPr="00DB1114">
        <w:rPr>
          <w:color w:val="auto"/>
          <w:szCs w:val="28"/>
        </w:rPr>
        <w:t>а</w:t>
      </w:r>
      <w:r w:rsidRPr="00DB1114">
        <w:rPr>
          <w:color w:val="auto"/>
          <w:szCs w:val="28"/>
        </w:rPr>
        <w:t xml:space="preserve">ції </w:t>
      </w:r>
      <w:r w:rsidR="00F949B9" w:rsidRPr="00DB1114">
        <w:rPr>
          <w:color w:val="auto"/>
          <w:szCs w:val="28"/>
        </w:rPr>
        <w:t>–</w:t>
      </w:r>
      <w:r w:rsidRPr="00DB1114">
        <w:rPr>
          <w:color w:val="auto"/>
          <w:szCs w:val="28"/>
        </w:rPr>
        <w:t xml:space="preserve"> формалізована задача, яка містить множину об'єктів (ситуацій), поділених певним чином на класи. Задана кінцева множина об'єктів, для яких відомо, до яких класів вони відносяться. Ця множина називається вибіркою. До якого класу належать інші об'єкти невідомо. Необхідно побудувати такий алгоритм, який буде здатний класифікувати довільний об'єкт з вихідної множини.</w:t>
      </w:r>
    </w:p>
    <w:p w14:paraId="2F25DDE3" w14:textId="77777777" w:rsidR="00E836CB" w:rsidRPr="00DB1114" w:rsidRDefault="00041425" w:rsidP="001E1BAB">
      <w:pPr>
        <w:spacing w:after="0"/>
        <w:jc w:val="both"/>
        <w:rPr>
          <w:color w:val="auto"/>
          <w:szCs w:val="28"/>
        </w:rPr>
      </w:pPr>
      <w:r w:rsidRPr="00DB1114">
        <w:rPr>
          <w:color w:val="auto"/>
          <w:szCs w:val="28"/>
        </w:rPr>
        <w:t xml:space="preserve">Класифікувати об'єкт </w:t>
      </w:r>
      <w:r w:rsidR="00F949B9" w:rsidRPr="00DB1114">
        <w:rPr>
          <w:color w:val="auto"/>
          <w:szCs w:val="28"/>
        </w:rPr>
        <w:t>–</w:t>
      </w:r>
      <w:r w:rsidRPr="00DB1114">
        <w:rPr>
          <w:color w:val="auto"/>
          <w:szCs w:val="28"/>
        </w:rPr>
        <w:t xml:space="preserve"> означає, вказати номер (чи назву) класу, до якого відноситься даний об'єкт.</w:t>
      </w:r>
    </w:p>
    <w:p w14:paraId="5ABE11E0" w14:textId="77777777" w:rsidR="00E836CB" w:rsidRPr="00DB1114" w:rsidRDefault="00041425" w:rsidP="001E1BAB">
      <w:pPr>
        <w:spacing w:after="0"/>
        <w:jc w:val="both"/>
        <w:rPr>
          <w:color w:val="auto"/>
          <w:szCs w:val="28"/>
        </w:rPr>
      </w:pPr>
      <w:r w:rsidRPr="00DB1114">
        <w:rPr>
          <w:color w:val="auto"/>
          <w:szCs w:val="28"/>
        </w:rPr>
        <w:t xml:space="preserve">Класифікація об'єкта </w:t>
      </w:r>
      <w:r w:rsidR="00F949B9" w:rsidRPr="00DB1114">
        <w:rPr>
          <w:color w:val="auto"/>
          <w:szCs w:val="28"/>
        </w:rPr>
        <w:t>–</w:t>
      </w:r>
      <w:r w:rsidRPr="00DB1114">
        <w:rPr>
          <w:color w:val="auto"/>
          <w:szCs w:val="28"/>
        </w:rPr>
        <w:t xml:space="preserve"> номер або найменування класу, що видається алгоритмом класифікації в результаті його застосування до даного конкретного об'єкту.</w:t>
      </w:r>
    </w:p>
    <w:p w14:paraId="48C091FF" w14:textId="77777777" w:rsidR="00E836CB" w:rsidRPr="00DB1114" w:rsidRDefault="00041425" w:rsidP="001E1BAB">
      <w:pPr>
        <w:spacing w:after="0"/>
        <w:jc w:val="both"/>
        <w:rPr>
          <w:color w:val="auto"/>
          <w:szCs w:val="28"/>
        </w:rPr>
      </w:pPr>
      <w:r w:rsidRPr="00DB1114">
        <w:rPr>
          <w:color w:val="auto"/>
          <w:szCs w:val="28"/>
        </w:rPr>
        <w:t xml:space="preserve">Деякі алгоритми для вирішення задач класифікації комбінують навчання з учителем і навчання без вчителя, наприклад, одна з версій нейронних мереж Кохонена </w:t>
      </w:r>
      <w:r w:rsidR="00F949B9" w:rsidRPr="00DB1114">
        <w:rPr>
          <w:color w:val="auto"/>
          <w:szCs w:val="28"/>
        </w:rPr>
        <w:t>–</w:t>
      </w:r>
      <w:r w:rsidRPr="00DB1114">
        <w:rPr>
          <w:color w:val="auto"/>
          <w:szCs w:val="28"/>
        </w:rPr>
        <w:t xml:space="preserve"> </w:t>
      </w:r>
      <w:r w:rsidR="00F949B9" w:rsidRPr="00DB1114">
        <w:rPr>
          <w:color w:val="auto"/>
          <w:szCs w:val="28"/>
        </w:rPr>
        <w:t>м</w:t>
      </w:r>
      <w:r w:rsidRPr="00DB1114">
        <w:rPr>
          <w:color w:val="auto"/>
          <w:szCs w:val="28"/>
        </w:rPr>
        <w:t>ережі</w:t>
      </w:r>
      <w:r w:rsidR="00F949B9" w:rsidRPr="00DB1114">
        <w:rPr>
          <w:color w:val="auto"/>
          <w:szCs w:val="28"/>
        </w:rPr>
        <w:t xml:space="preserve"> </w:t>
      </w:r>
      <w:r w:rsidRPr="00DB1114">
        <w:rPr>
          <w:color w:val="auto"/>
          <w:szCs w:val="28"/>
        </w:rPr>
        <w:t>векторного квантування, яких навчають способом навчання з учителем.</w:t>
      </w:r>
    </w:p>
    <w:p w14:paraId="1EADB264" w14:textId="77777777" w:rsidR="00E836CB" w:rsidRPr="00DB1114" w:rsidRDefault="00041425" w:rsidP="001E1BAB">
      <w:pPr>
        <w:spacing w:after="0"/>
        <w:jc w:val="both"/>
        <w:rPr>
          <w:color w:val="auto"/>
          <w:szCs w:val="28"/>
        </w:rPr>
      </w:pPr>
      <w:r w:rsidRPr="00DB1114">
        <w:rPr>
          <w:color w:val="auto"/>
          <w:szCs w:val="28"/>
        </w:rPr>
        <w:t>Іншим важливим моментом є те, що рішення для оцінювання якості може бути розміщено в Інтернеті та не потребувати будь-яких додатків окрім браузера.</w:t>
      </w:r>
    </w:p>
    <w:p w14:paraId="08A15623" w14:textId="77777777" w:rsidR="00E836CB" w:rsidRPr="00DB1114" w:rsidRDefault="00041425" w:rsidP="001E1BAB">
      <w:pPr>
        <w:spacing w:after="0"/>
        <w:jc w:val="both"/>
        <w:rPr>
          <w:color w:val="auto"/>
          <w:szCs w:val="28"/>
        </w:rPr>
      </w:pPr>
      <w:r w:rsidRPr="00DB1114">
        <w:rPr>
          <w:color w:val="auto"/>
          <w:szCs w:val="28"/>
        </w:rPr>
        <w:t xml:space="preserve">Хмарні обчислення (англ. Cloud Computing) </w:t>
      </w:r>
      <w:r w:rsidR="000255E6">
        <w:rPr>
          <w:color w:val="auto"/>
          <w:szCs w:val="28"/>
        </w:rPr>
        <w:t>–</w:t>
      </w:r>
      <w:r w:rsidRPr="00DB1114">
        <w:rPr>
          <w:color w:val="auto"/>
          <w:szCs w:val="28"/>
        </w:rPr>
        <w:t xml:space="preserve"> це модель забезпечення повсюдного та зручного доступу на вимогу через мережу до спільного пулу обчислювальних ресурсів, що підлягають налаштуванню (наприклад, до комунікаційних мереж, серверів, засобів збереження даних, прикладних програм та сервісів), і які можуть бути оперативно надані та звільнені з мінімальними управлінськими затратами та зверненнями до провайдера.</w:t>
      </w:r>
    </w:p>
    <w:p w14:paraId="30722BD9" w14:textId="77777777" w:rsidR="00E836CB" w:rsidRPr="00DB1114" w:rsidRDefault="00041425" w:rsidP="001E1BAB">
      <w:pPr>
        <w:spacing w:after="0"/>
        <w:jc w:val="both"/>
        <w:rPr>
          <w:color w:val="auto"/>
          <w:szCs w:val="28"/>
        </w:rPr>
      </w:pPr>
      <w:r w:rsidRPr="00DB1114">
        <w:rPr>
          <w:color w:val="auto"/>
          <w:szCs w:val="28"/>
        </w:rPr>
        <w:t xml:space="preserve">При використанні хмарних обчислень програмне забезпечення надається користувачеві як Інтернет-сервіс. Користувач має доступ до власних даних, але не може управляти і не повинен піклуватися про інфраструктуру, операційну систему і програмне забезпечення, з яким він працює. </w:t>
      </w:r>
      <w:r w:rsidR="002D438A">
        <w:rPr>
          <w:color w:val="auto"/>
          <w:szCs w:val="28"/>
        </w:rPr>
        <w:t>«</w:t>
      </w:r>
      <w:r w:rsidRPr="00DB1114">
        <w:rPr>
          <w:color w:val="auto"/>
          <w:szCs w:val="28"/>
        </w:rPr>
        <w:t>Хмарою</w:t>
      </w:r>
      <w:r w:rsidR="002D438A">
        <w:rPr>
          <w:color w:val="auto"/>
          <w:szCs w:val="28"/>
        </w:rPr>
        <w:t>»</w:t>
      </w:r>
      <w:r w:rsidRPr="00DB1114">
        <w:rPr>
          <w:color w:val="auto"/>
          <w:szCs w:val="28"/>
        </w:rPr>
        <w:t xml:space="preserve"> метафорично називають </w:t>
      </w:r>
      <w:r w:rsidR="00DB1114" w:rsidRPr="00DB1114">
        <w:rPr>
          <w:color w:val="auto"/>
          <w:szCs w:val="28"/>
        </w:rPr>
        <w:t>Інтернет</w:t>
      </w:r>
      <w:r w:rsidRPr="00DB1114">
        <w:rPr>
          <w:color w:val="auto"/>
          <w:szCs w:val="28"/>
        </w:rPr>
        <w:t xml:space="preserve">, який приховує всі технічні деталі. Згідно з документом IEEE, опублікованим у 2008 році, </w:t>
      </w:r>
      <w:r w:rsidR="002D438A">
        <w:rPr>
          <w:color w:val="auto"/>
          <w:szCs w:val="28"/>
        </w:rPr>
        <w:t>«</w:t>
      </w:r>
      <w:r w:rsidRPr="00DB1114">
        <w:rPr>
          <w:color w:val="auto"/>
          <w:szCs w:val="28"/>
        </w:rPr>
        <w:t xml:space="preserve">Хмарні обчислення </w:t>
      </w:r>
      <w:r w:rsidR="000255E6">
        <w:rPr>
          <w:color w:val="auto"/>
          <w:szCs w:val="28"/>
        </w:rPr>
        <w:t>–</w:t>
      </w:r>
      <w:r w:rsidRPr="00DB1114">
        <w:rPr>
          <w:color w:val="auto"/>
          <w:szCs w:val="28"/>
        </w:rPr>
        <w:t xml:space="preserve"> це парадигма, в рамках якої інформація постійно зберігається на серверах у мережі </w:t>
      </w:r>
      <w:r w:rsidR="00DB1114" w:rsidRPr="00DB1114">
        <w:rPr>
          <w:color w:val="auto"/>
          <w:szCs w:val="28"/>
        </w:rPr>
        <w:t>Інтернет</w:t>
      </w:r>
      <w:r w:rsidRPr="00DB1114">
        <w:rPr>
          <w:color w:val="auto"/>
          <w:szCs w:val="28"/>
        </w:rPr>
        <w:t xml:space="preserve"> і тимчасово кешується на клієнтській стороні, наприклад на персональних комп'ютерах, ігрових приставках, ноутбуках, смартфонах тощо</w:t>
      </w:r>
      <w:r w:rsidR="002D438A">
        <w:rPr>
          <w:color w:val="auto"/>
          <w:szCs w:val="28"/>
        </w:rPr>
        <w:t>»</w:t>
      </w:r>
      <w:r w:rsidRPr="00DB1114">
        <w:rPr>
          <w:color w:val="auto"/>
          <w:szCs w:val="28"/>
        </w:rPr>
        <w:t>.</w:t>
      </w:r>
    </w:p>
    <w:p w14:paraId="2708E0FA" w14:textId="77777777" w:rsidR="00E836CB" w:rsidRPr="00DB1114" w:rsidRDefault="00041425" w:rsidP="001E1BAB">
      <w:pPr>
        <w:spacing w:after="0"/>
        <w:jc w:val="both"/>
        <w:rPr>
          <w:color w:val="auto"/>
          <w:szCs w:val="28"/>
        </w:rPr>
      </w:pPr>
      <w:r w:rsidRPr="00DB1114">
        <w:rPr>
          <w:color w:val="auto"/>
          <w:szCs w:val="28"/>
        </w:rPr>
        <w:t>Прогр</w:t>
      </w:r>
      <w:r w:rsidR="00BA6CD6" w:rsidRPr="00DB1114">
        <w:rPr>
          <w:color w:val="auto"/>
          <w:szCs w:val="28"/>
        </w:rPr>
        <w:t>а</w:t>
      </w:r>
      <w:r w:rsidRPr="00DB1114">
        <w:rPr>
          <w:color w:val="auto"/>
          <w:szCs w:val="28"/>
        </w:rPr>
        <w:t>мне забезп</w:t>
      </w:r>
      <w:r w:rsidR="00BA6CD6" w:rsidRPr="00DB1114">
        <w:rPr>
          <w:color w:val="auto"/>
          <w:szCs w:val="28"/>
        </w:rPr>
        <w:t>е</w:t>
      </w:r>
      <w:r w:rsidRPr="00DB1114">
        <w:rPr>
          <w:color w:val="auto"/>
          <w:szCs w:val="28"/>
        </w:rPr>
        <w:t>чення як п</w:t>
      </w:r>
      <w:r w:rsidR="00BA6CD6" w:rsidRPr="00DB1114">
        <w:rPr>
          <w:color w:val="auto"/>
          <w:szCs w:val="28"/>
        </w:rPr>
        <w:t>о</w:t>
      </w:r>
      <w:r w:rsidRPr="00DB1114">
        <w:rPr>
          <w:color w:val="auto"/>
          <w:szCs w:val="28"/>
        </w:rPr>
        <w:t xml:space="preserve">слуга [2] (англ. Software as а service, SaaS) </w:t>
      </w:r>
      <w:r w:rsidR="000255E6">
        <w:rPr>
          <w:color w:val="auto"/>
          <w:szCs w:val="28"/>
        </w:rPr>
        <w:t>–</w:t>
      </w:r>
      <w:r w:rsidRPr="00DB1114">
        <w:rPr>
          <w:color w:val="auto"/>
          <w:szCs w:val="28"/>
        </w:rPr>
        <w:t xml:space="preserve"> модель пропозиції програмного забезпечення споживачеві, при якій постачальник розробляє веб-застосунок, розміщує його й управляє ним (самостійно або через третіх осіб) з метою та можливістю використання замовниками через інтернет. Замовники платять не за володіння програмним забезпеченням як таким, а за його використання (через API, що доступний через веб і часто використовує веб-служби). Близьким до терміну SaaS є термін </w:t>
      </w:r>
      <w:r w:rsidR="002D438A">
        <w:rPr>
          <w:color w:val="auto"/>
          <w:szCs w:val="28"/>
        </w:rPr>
        <w:t>«</w:t>
      </w:r>
      <w:r w:rsidRPr="00DB1114">
        <w:rPr>
          <w:color w:val="auto"/>
          <w:szCs w:val="28"/>
        </w:rPr>
        <w:t>On-Demand</w:t>
      </w:r>
      <w:r w:rsidR="002D438A">
        <w:rPr>
          <w:color w:val="auto"/>
          <w:szCs w:val="28"/>
        </w:rPr>
        <w:t>»</w:t>
      </w:r>
      <w:r w:rsidRPr="00DB1114">
        <w:rPr>
          <w:color w:val="auto"/>
          <w:szCs w:val="28"/>
        </w:rPr>
        <w:t xml:space="preserve"> (за запитом).</w:t>
      </w:r>
    </w:p>
    <w:p w14:paraId="1AAB92B1" w14:textId="77777777" w:rsidR="00E836CB" w:rsidRPr="00DB1114" w:rsidRDefault="00041425" w:rsidP="001E1BAB">
      <w:pPr>
        <w:spacing w:after="0"/>
        <w:jc w:val="both"/>
        <w:rPr>
          <w:color w:val="auto"/>
          <w:szCs w:val="28"/>
        </w:rPr>
      </w:pPr>
      <w:r w:rsidRPr="00DB1114">
        <w:rPr>
          <w:color w:val="auto"/>
          <w:szCs w:val="28"/>
        </w:rPr>
        <w:t xml:space="preserve">Принциповою відмінністю моделі SaaS від </w:t>
      </w:r>
      <w:r w:rsidR="00DB1114">
        <w:rPr>
          <w:color w:val="auto"/>
          <w:szCs w:val="28"/>
        </w:rPr>
        <w:t xml:space="preserve">більш </w:t>
      </w:r>
      <w:r w:rsidRPr="00DB1114">
        <w:rPr>
          <w:color w:val="auto"/>
          <w:szCs w:val="28"/>
        </w:rPr>
        <w:t>ран</w:t>
      </w:r>
      <w:r w:rsidR="00DB1114">
        <w:rPr>
          <w:color w:val="auto"/>
          <w:szCs w:val="28"/>
        </w:rPr>
        <w:t xml:space="preserve">ніх </w:t>
      </w:r>
      <w:r w:rsidRPr="00DB1114">
        <w:rPr>
          <w:color w:val="auto"/>
          <w:szCs w:val="28"/>
        </w:rPr>
        <w:t>(Hosted Applications та Application Service Provider (ASP)) є те, що отримується саме послуга та інтерфейс (призначений для користувача або програмний), тобто деяка функціональність без жорсткої прив'язки до способу її реалізації.</w:t>
      </w:r>
    </w:p>
    <w:p w14:paraId="432748CC" w14:textId="77777777" w:rsidR="00AB495E" w:rsidRPr="009E4213" w:rsidRDefault="00AB495E" w:rsidP="001E1BAB">
      <w:pPr>
        <w:spacing w:after="0"/>
        <w:ind w:firstLine="709"/>
        <w:jc w:val="both"/>
      </w:pPr>
      <w:bookmarkStart w:id="27" w:name="h.c0r7jabkz23r" w:colFirst="0" w:colLast="0"/>
      <w:bookmarkStart w:id="28" w:name="h.jdffivysv11e" w:colFirst="0" w:colLast="0"/>
      <w:bookmarkEnd w:id="27"/>
      <w:bookmarkEnd w:id="28"/>
      <w:r w:rsidRPr="009E4213">
        <w:t>Так як задачі розпізнавання об’єктів заключається в класифікації зображень на основі певних критеріїв, то важливим етапом є вибір оптимального класифікатора. Серед існуючих методів класифікації можна виділити наступні:</w:t>
      </w:r>
    </w:p>
    <w:p w14:paraId="5520924D" w14:textId="77777777" w:rsidR="00AB495E" w:rsidRPr="002D438A" w:rsidRDefault="00AB495E" w:rsidP="001E1BAB">
      <w:pPr>
        <w:pStyle w:val="af0"/>
        <w:numPr>
          <w:ilvl w:val="1"/>
          <w:numId w:val="28"/>
        </w:numPr>
        <w:tabs>
          <w:tab w:val="left" w:pos="993"/>
        </w:tabs>
        <w:ind w:left="0" w:firstLine="709"/>
        <w:rPr>
          <w:rFonts w:ascii="Times New Roman" w:hAnsi="Times New Roman"/>
          <w:sz w:val="28"/>
          <w:szCs w:val="28"/>
        </w:rPr>
      </w:pPr>
      <w:r w:rsidRPr="002D438A">
        <w:rPr>
          <w:rFonts w:ascii="Times New Roman" w:hAnsi="Times New Roman"/>
          <w:sz w:val="28"/>
          <w:szCs w:val="28"/>
        </w:rPr>
        <w:t>ймовірностний критерій якості класифікації;</w:t>
      </w:r>
    </w:p>
    <w:p w14:paraId="5D9965CB" w14:textId="77777777" w:rsidR="00AB495E" w:rsidRPr="002D438A" w:rsidRDefault="00AB495E" w:rsidP="001E1BAB">
      <w:pPr>
        <w:pStyle w:val="af0"/>
        <w:numPr>
          <w:ilvl w:val="1"/>
          <w:numId w:val="28"/>
        </w:numPr>
        <w:tabs>
          <w:tab w:val="left" w:pos="993"/>
        </w:tabs>
        <w:ind w:left="0" w:firstLine="709"/>
        <w:rPr>
          <w:rFonts w:ascii="Times New Roman" w:hAnsi="Times New Roman"/>
          <w:sz w:val="28"/>
          <w:szCs w:val="28"/>
        </w:rPr>
      </w:pPr>
      <w:r w:rsidRPr="002D438A">
        <w:rPr>
          <w:rFonts w:ascii="Times New Roman" w:hAnsi="Times New Roman"/>
          <w:sz w:val="28"/>
          <w:szCs w:val="28"/>
        </w:rPr>
        <w:t>оптимальна стратегія статистичної класифікації;</w:t>
      </w:r>
    </w:p>
    <w:p w14:paraId="60E30412" w14:textId="77777777" w:rsidR="00AB495E" w:rsidRPr="002D438A" w:rsidRDefault="00AB495E" w:rsidP="001E1BAB">
      <w:pPr>
        <w:pStyle w:val="af0"/>
        <w:numPr>
          <w:ilvl w:val="1"/>
          <w:numId w:val="28"/>
        </w:numPr>
        <w:tabs>
          <w:tab w:val="left" w:pos="993"/>
        </w:tabs>
        <w:ind w:left="0" w:firstLine="709"/>
        <w:rPr>
          <w:rFonts w:ascii="Times New Roman" w:hAnsi="Times New Roman"/>
          <w:sz w:val="28"/>
          <w:szCs w:val="28"/>
        </w:rPr>
      </w:pPr>
      <w:r w:rsidRPr="002D438A">
        <w:rPr>
          <w:rFonts w:ascii="Times New Roman" w:hAnsi="Times New Roman"/>
          <w:sz w:val="28"/>
          <w:szCs w:val="28"/>
        </w:rPr>
        <w:t>класифікатор Байєса;</w:t>
      </w:r>
    </w:p>
    <w:p w14:paraId="002012E4" w14:textId="77777777" w:rsidR="00AB495E" w:rsidRPr="002D438A" w:rsidRDefault="00AB495E" w:rsidP="001E1BAB">
      <w:pPr>
        <w:pStyle w:val="af0"/>
        <w:numPr>
          <w:ilvl w:val="1"/>
          <w:numId w:val="28"/>
        </w:numPr>
        <w:tabs>
          <w:tab w:val="left" w:pos="993"/>
        </w:tabs>
        <w:ind w:left="0" w:firstLine="709"/>
        <w:rPr>
          <w:rFonts w:ascii="Times New Roman" w:hAnsi="Times New Roman"/>
          <w:sz w:val="28"/>
          <w:szCs w:val="28"/>
        </w:rPr>
      </w:pPr>
      <w:r w:rsidRPr="002D438A">
        <w:rPr>
          <w:rFonts w:ascii="Times New Roman" w:hAnsi="Times New Roman"/>
          <w:sz w:val="28"/>
          <w:szCs w:val="28"/>
        </w:rPr>
        <w:t>мінімаксний класифікатор;</w:t>
      </w:r>
    </w:p>
    <w:p w14:paraId="69815AF7" w14:textId="77777777" w:rsidR="00AB495E" w:rsidRPr="002D438A" w:rsidRDefault="00AB495E" w:rsidP="001E1BAB">
      <w:pPr>
        <w:pStyle w:val="af0"/>
        <w:numPr>
          <w:ilvl w:val="1"/>
          <w:numId w:val="28"/>
        </w:numPr>
        <w:tabs>
          <w:tab w:val="left" w:pos="993"/>
        </w:tabs>
        <w:ind w:left="0" w:firstLine="709"/>
        <w:rPr>
          <w:rFonts w:ascii="Times New Roman" w:hAnsi="Times New Roman"/>
          <w:sz w:val="28"/>
          <w:szCs w:val="28"/>
        </w:rPr>
      </w:pPr>
      <w:r w:rsidRPr="002D438A">
        <w:rPr>
          <w:rFonts w:ascii="Times New Roman" w:hAnsi="Times New Roman"/>
          <w:sz w:val="28"/>
          <w:szCs w:val="28"/>
        </w:rPr>
        <w:t>класифікатор Неймана-Пірсона.</w:t>
      </w:r>
    </w:p>
    <w:p w14:paraId="228BA108" w14:textId="77777777" w:rsidR="00AB495E" w:rsidRPr="009E4213" w:rsidRDefault="00AB495E" w:rsidP="001E1BAB">
      <w:pPr>
        <w:spacing w:after="0"/>
        <w:ind w:firstLine="709"/>
        <w:jc w:val="both"/>
      </w:pPr>
      <w:r w:rsidRPr="009E4213">
        <w:t>Класифікатор Байєса</w:t>
      </w:r>
      <w:r w:rsidR="002D438A">
        <w:t xml:space="preserve"> </w:t>
      </w:r>
      <w:r w:rsidRPr="009E4213">
        <w:t>є найбільш широко розповсюдженим з перелічених класифікаторів і застосовується при наявності повної апріорної інформації про класи, тобто коли відомі функція правдоподібності для кожного з класів, матриця штрафів, апріорні ймовірності для кожного з класів. Класифікатор Байєса ґрунтується на основі принципу максимуму апостеріорної ймовірності, що базується на трьох гіпотезах:</w:t>
      </w:r>
    </w:p>
    <w:p w14:paraId="61AD75F6" w14:textId="504B3B27" w:rsidR="00AB495E" w:rsidRPr="009E4213" w:rsidRDefault="00AB495E" w:rsidP="001E1BAB">
      <w:pPr>
        <w:spacing w:after="0"/>
        <w:ind w:firstLine="709"/>
        <w:jc w:val="both"/>
      </w:pPr>
      <w:r w:rsidRPr="009E4213">
        <w:t>1. Множина</w:t>
      </w:r>
      <w:r w:rsidR="001E1BAB">
        <w:t xml:space="preserve"> </w:t>
      </w:r>
      <m:oMath>
        <m:r>
          <w:rPr>
            <w:rFonts w:ascii="Cambria Math" w:hAnsi="Cambria Math"/>
          </w:rPr>
          <m:t>X*Y</m:t>
        </m:r>
      </m:oMath>
      <w:r w:rsidR="001E1BAB" w:rsidRPr="001E1BAB">
        <w:rPr>
          <w:lang w:val="ru-RU"/>
        </w:rPr>
        <w:t xml:space="preserve"> </w:t>
      </w:r>
      <w:r w:rsidRPr="009E4213">
        <w:t>є імовірнісним простором з імовірнісною мірою</w:t>
      </w:r>
      <w:r w:rsidR="001E1BAB" w:rsidRPr="001E1BAB">
        <w:rPr>
          <w:lang w:val="ru-RU"/>
        </w:rPr>
        <w:t xml:space="preserve"> </w:t>
      </w:r>
      <w:r w:rsidR="001E1BAB" w:rsidRPr="001E1BAB">
        <w:rPr>
          <w:i/>
          <w:noProof/>
          <w:lang w:val="en-US"/>
        </w:rPr>
        <w:t>P</w:t>
      </w:r>
      <w:r w:rsidRPr="009E4213">
        <w:t>. Прецеденти</w:t>
      </w:r>
      <w:r w:rsidR="001E1BAB" w:rsidRPr="001E1BAB">
        <w:rPr>
          <w:lang w:val="ru-RU"/>
        </w:rPr>
        <w:t xml:space="preserve"> </w:t>
      </w:r>
      <m:oMath>
        <m:d>
          <m:dPr>
            <m:ctrlPr>
              <w:rPr>
                <w:rFonts w:ascii="Cambria Math" w:hAnsi="Cambria Math"/>
                <w:i/>
                <w:lang w:val="ru-RU"/>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ctrlPr>
              <w:rPr>
                <w:rFonts w:ascii="Cambria Math" w:hAnsi="Cambria Math"/>
                <w:i/>
              </w:rPr>
            </m:ctrlPr>
          </m:e>
        </m:d>
        <m:r>
          <w:rPr>
            <w:rFonts w:ascii="Cambria Math" w:hAnsi="Cambria Math"/>
          </w:rPr>
          <m:t>,…,</m:t>
        </m:r>
        <m:d>
          <m:dPr>
            <m:ctrlPr>
              <w:rPr>
                <w:rFonts w:ascii="Cambria Math" w:hAnsi="Cambria Math"/>
                <w:i/>
                <w:lang w:val="ru-RU"/>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ctrlPr>
              <w:rPr>
                <w:rFonts w:ascii="Cambria Math" w:hAnsi="Cambria Math"/>
                <w:i/>
              </w:rPr>
            </m:ctrlPr>
          </m:e>
        </m:d>
      </m:oMath>
      <w:r w:rsidR="001E1BAB" w:rsidRPr="001E1BAB">
        <w:rPr>
          <w:lang w:val="ru-RU"/>
        </w:rPr>
        <w:t xml:space="preserve"> </w:t>
      </w:r>
      <w:r w:rsidRPr="009E4213">
        <w:t xml:space="preserve">з’являються випадково </w:t>
      </w:r>
      <w:r w:rsidR="001E1BAB">
        <w:rPr>
          <w:lang w:val="en-US"/>
        </w:rPr>
        <w:t>nf</w:t>
      </w:r>
      <w:r w:rsidRPr="009E4213">
        <w:t xml:space="preserve"> незалежно у відповідності з розподілом </w:t>
      </w:r>
      <w:r w:rsidRPr="009E4213">
        <w:rPr>
          <w:noProof/>
        </w:rPr>
        <w:drawing>
          <wp:inline distT="0" distB="0" distL="0" distR="0" wp14:anchorId="7659D0E0" wp14:editId="6EAF0EC5">
            <wp:extent cx="104775" cy="114300"/>
            <wp:effectExtent l="0" t="0" r="9525" b="0"/>
            <wp:docPr id="256" name="Рисунок 256" descr="http://posibnyky.vntu.edu.ua/k_m/t2/215._src/215.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posibnyky.vntu.edu.ua/k_m/t2/215._src/215._image00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9E4213">
        <w:t>.</w:t>
      </w:r>
    </w:p>
    <w:p w14:paraId="56935833" w14:textId="41B57C0D" w:rsidR="00AB495E" w:rsidRPr="009E4213" w:rsidRDefault="00AB495E" w:rsidP="001E1BAB">
      <w:pPr>
        <w:spacing w:after="0"/>
        <w:ind w:firstLine="709"/>
        <w:jc w:val="both"/>
      </w:pPr>
      <w:r w:rsidRPr="009E4213">
        <w:t>2. Відомі щільності розподілу класів</w:t>
      </w:r>
      <w:r w:rsidR="001E1BAB" w:rsidRPr="001E1BAB">
        <w:t xml:space="preserve"> </w:t>
      </w:r>
      <m:oMath>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lang w:val="ru-RU"/>
              </w:rPr>
            </m:ctrlPr>
          </m:dPr>
          <m:e>
            <m:r>
              <w:rPr>
                <w:rFonts w:ascii="Cambria Math" w:hAnsi="Cambria Math"/>
                <w:lang w:val="ru-RU"/>
              </w:rPr>
              <m:t>x</m:t>
            </m:r>
            <m:ctrlPr>
              <w:rPr>
                <w:rFonts w:ascii="Cambria Math" w:hAnsi="Cambria Math"/>
                <w:i/>
              </w:rPr>
            </m:ctrlPr>
          </m:e>
        </m:d>
        <m:r>
          <w:rPr>
            <w:rFonts w:ascii="Cambria Math" w:hAnsi="Cambria Math"/>
          </w:rPr>
          <m:t>=p</m:t>
        </m:r>
        <m:d>
          <m:dPr>
            <m:ctrlPr>
              <w:rPr>
                <w:rFonts w:ascii="Cambria Math" w:hAnsi="Cambria Math"/>
                <w:i/>
                <w:lang w:val="ru-RU"/>
              </w:rPr>
            </m:ctrlPr>
          </m:dPr>
          <m:e>
            <m:r>
              <w:rPr>
                <w:rFonts w:ascii="Cambria Math" w:hAnsi="Cambria Math"/>
                <w:lang w:val="ru-RU"/>
              </w:rPr>
              <m:t>x</m:t>
            </m:r>
            <m:r>
              <w:rPr>
                <w:rFonts w:ascii="Cambria Math" w:hAnsi="Cambria Math"/>
              </w:rPr>
              <m:t>|</m:t>
            </m:r>
            <m:sSub>
              <m:sSubPr>
                <m:ctrlPr>
                  <w:rPr>
                    <w:rFonts w:ascii="Cambria Math" w:hAnsi="Cambria Math"/>
                    <w:i/>
                    <w:lang w:val="ru-RU"/>
                  </w:rPr>
                </m:ctrlPr>
              </m:sSubPr>
              <m:e>
                <m:r>
                  <w:rPr>
                    <w:rFonts w:ascii="Cambria Math" w:hAnsi="Cambria Math"/>
                    <w:lang w:val="ru-RU"/>
                  </w:rPr>
                  <m:t>K</m:t>
                </m:r>
              </m:e>
              <m:sub>
                <m:r>
                  <w:rPr>
                    <w:rFonts w:ascii="Cambria Math" w:hAnsi="Cambria Math"/>
                    <w:lang w:val="ru-RU"/>
                  </w:rPr>
                  <m:t>y</m:t>
                </m:r>
              </m:sub>
            </m:sSub>
            <m:ctrlPr>
              <w:rPr>
                <w:rFonts w:ascii="Cambria Math" w:hAnsi="Cambria Math"/>
                <w:i/>
              </w:rPr>
            </m:ctrlPr>
          </m:e>
        </m:d>
        <m:r>
          <w:rPr>
            <w:rFonts w:ascii="Cambria Math" w:hAnsi="Cambria Math"/>
          </w:rPr>
          <m:t>, yϵY</m:t>
        </m:r>
      </m:oMath>
      <w:r w:rsidRPr="009E4213">
        <w:t>, що називаються функціями правдоподібності.</w:t>
      </w:r>
    </w:p>
    <w:p w14:paraId="6DAB83B3" w14:textId="3B8DCED9" w:rsidR="00AB495E" w:rsidRPr="009E4213" w:rsidRDefault="00AB495E" w:rsidP="001E1BAB">
      <w:pPr>
        <w:spacing w:after="0"/>
        <w:ind w:firstLine="709"/>
        <w:jc w:val="both"/>
      </w:pPr>
      <w:r w:rsidRPr="009E4213">
        <w:t>3. Відомі ймовірності появи об’єктів кожного з класів</w:t>
      </w:r>
      <w:r w:rsidR="001E1BAB" w:rsidRPr="001E1BAB">
        <w:t xml:space="preserve"> </w:t>
      </w:r>
      <m:oMath>
        <m:sSub>
          <m:sSubPr>
            <m:ctrlPr>
              <w:rPr>
                <w:rFonts w:ascii="Cambria Math" w:hAnsi="Cambria Math"/>
                <w:i/>
              </w:rPr>
            </m:ctrlPr>
          </m:sSubPr>
          <m:e>
            <m:r>
              <w:rPr>
                <w:rFonts w:ascii="Cambria Math" w:hAnsi="Cambria Math"/>
              </w:rPr>
              <m:t>P</m:t>
            </m:r>
          </m:e>
          <m:sub>
            <m:r>
              <w:rPr>
                <w:rFonts w:ascii="Cambria Math" w:hAnsi="Cambria Math"/>
              </w:rPr>
              <m:t>y</m:t>
            </m:r>
          </m:sub>
        </m:sSub>
        <m:r>
          <w:rPr>
            <w:rFonts w:ascii="Cambria Math" w:hAnsi="Cambria Math"/>
          </w:rPr>
          <m:t>=P</m:t>
        </m:r>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K</m:t>
                </m:r>
              </m:e>
              <m:sub>
                <m:r>
                  <w:rPr>
                    <w:rFonts w:ascii="Cambria Math" w:hAnsi="Cambria Math"/>
                    <w:lang w:val="ru-RU"/>
                  </w:rPr>
                  <m:t>y</m:t>
                </m:r>
              </m:sub>
            </m:sSub>
            <m:ctrlPr>
              <w:rPr>
                <w:rFonts w:ascii="Cambria Math" w:hAnsi="Cambria Math"/>
                <w:i/>
              </w:rPr>
            </m:ctrlPr>
          </m:e>
        </m:d>
        <m:r>
          <w:rPr>
            <w:rFonts w:ascii="Cambria Math" w:hAnsi="Cambria Math"/>
          </w:rPr>
          <m:t>, yϵY</m:t>
        </m:r>
      </m:oMath>
      <w:r w:rsidRPr="009E4213">
        <w:t>, що називаються апріорними ймовірностями.</w:t>
      </w:r>
    </w:p>
    <w:p w14:paraId="67E86ECC" w14:textId="77777777" w:rsidR="00AB495E" w:rsidRPr="002F65B1" w:rsidRDefault="00AB495E" w:rsidP="001E1BAB">
      <w:pPr>
        <w:spacing w:after="0"/>
        <w:ind w:firstLine="709"/>
        <w:jc w:val="both"/>
        <w:rPr>
          <w:lang w:val="ru-RU"/>
        </w:rPr>
      </w:pPr>
      <w:r w:rsidRPr="009E4213">
        <w:t>Базуючись на даних гіпотезах, принцип максимуму апостеріорної ймовірності записується в наступному вигляді:</w:t>
      </w:r>
    </w:p>
    <w:p w14:paraId="64180D15" w14:textId="77777777" w:rsidR="001E1BAB" w:rsidRPr="002F65B1" w:rsidRDefault="001E1BAB" w:rsidP="001E1BAB">
      <w:pPr>
        <w:spacing w:after="0"/>
        <w:ind w:firstLine="709"/>
        <w:jc w:val="both"/>
        <w:rPr>
          <w:lang w:val="ru-RU"/>
        </w:rPr>
      </w:pPr>
    </w:p>
    <w:p w14:paraId="4A451E0B" w14:textId="61A7C0B9" w:rsidR="001E1BAB" w:rsidRPr="002F65B1" w:rsidRDefault="001E1BAB" w:rsidP="001E1BAB">
      <w:pPr>
        <w:spacing w:after="0"/>
        <w:ind w:left="1985" w:firstLine="0"/>
        <w:jc w:val="both"/>
        <w:rPr>
          <w:lang w:val="ru-RU"/>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yϵY</m:t>
                </m:r>
              </m:lim>
            </m:limLow>
          </m:fName>
          <m:e>
            <m:r>
              <w:rPr>
                <w:rFonts w:ascii="Cambria Math" w:hAnsi="Cambria Math"/>
              </w:rPr>
              <m:t>P</m:t>
            </m:r>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K</m:t>
                    </m:r>
                  </m:e>
                  <m:sub>
                    <m:r>
                      <w:rPr>
                        <w:rFonts w:ascii="Cambria Math" w:hAnsi="Cambria Math"/>
                        <w:lang w:val="ru-RU"/>
                      </w:rPr>
                      <m:t>y</m:t>
                    </m:r>
                  </m:sub>
                </m:sSub>
                <m:r>
                  <w:rPr>
                    <w:rFonts w:ascii="Cambria Math" w:hAnsi="Cambria Math"/>
                    <w:lang w:val="ru-RU"/>
                  </w:rPr>
                  <m:t>|x</m:t>
                </m:r>
                <m:ctrlPr>
                  <w:rPr>
                    <w:rFonts w:ascii="Cambria Math" w:hAnsi="Cambria Math"/>
                    <w:i/>
                  </w:rPr>
                </m:ctrlPr>
              </m:e>
            </m:d>
          </m:e>
        </m:func>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yϵY</m:t>
                </m:r>
              </m:lim>
            </m:limLow>
          </m:fName>
          <m:e>
            <m:sSub>
              <m:sSubPr>
                <m:ctrlPr>
                  <w:rPr>
                    <w:rFonts w:ascii="Cambria Math" w:hAnsi="Cambria Math"/>
                    <w:i/>
                  </w:rPr>
                </m:ctrlPr>
              </m:sSubPr>
              <m:e>
                <m:r>
                  <w:rPr>
                    <w:rFonts w:ascii="Cambria Math" w:hAnsi="Cambria Math"/>
                  </w:rPr>
                  <m:t>p</m:t>
                </m:r>
              </m:e>
              <m:sub>
                <m:r>
                  <w:rPr>
                    <w:rFonts w:ascii="Cambria Math" w:hAnsi="Cambria Math"/>
                  </w:rPr>
                  <m:t>y</m:t>
                </m:r>
              </m:sub>
            </m:sSub>
            <m:d>
              <m:dPr>
                <m:ctrlPr>
                  <w:rPr>
                    <w:rFonts w:ascii="Cambria Math" w:hAnsi="Cambria Math"/>
                    <w:i/>
                    <w:lang w:val="ru-RU"/>
                  </w:rPr>
                </m:ctrlPr>
              </m:dPr>
              <m:e>
                <m:r>
                  <w:rPr>
                    <w:rFonts w:ascii="Cambria Math" w:hAnsi="Cambria Math"/>
                    <w:lang w:val="ru-RU"/>
                  </w:rPr>
                  <m:t>x</m:t>
                </m:r>
                <m:ctrlPr>
                  <w:rPr>
                    <w:rFonts w:ascii="Cambria Math" w:hAnsi="Cambria Math"/>
                    <w:i/>
                  </w:rPr>
                </m:ctrlPr>
              </m:e>
            </m:d>
            <m:sSub>
              <m:sSubPr>
                <m:ctrlPr>
                  <w:rPr>
                    <w:rFonts w:ascii="Cambria Math" w:hAnsi="Cambria Math"/>
                    <w:i/>
                    <w:lang w:val="ru-RU"/>
                  </w:rPr>
                </m:ctrlPr>
              </m:sSubPr>
              <m:e>
                <m:r>
                  <w:rPr>
                    <w:rFonts w:ascii="Cambria Math" w:hAnsi="Cambria Math"/>
                    <w:lang w:val="ru-RU"/>
                  </w:rPr>
                  <m:t>P</m:t>
                </m:r>
              </m:e>
              <m:sub>
                <m:r>
                  <w:rPr>
                    <w:rFonts w:ascii="Cambria Math" w:hAnsi="Cambria Math"/>
                    <w:lang w:val="ru-RU"/>
                  </w:rPr>
                  <m:t>y</m:t>
                </m:r>
              </m:sub>
            </m:sSub>
          </m:e>
        </m:func>
      </m:oMath>
      <w:r w:rsidRPr="002F65B1">
        <w:rPr>
          <w:lang w:val="ru-RU"/>
        </w:rPr>
        <w:tab/>
        <w:t>(1.1)</w:t>
      </w:r>
    </w:p>
    <w:p w14:paraId="5AEF8337" w14:textId="1B248BE8" w:rsidR="00AB495E" w:rsidRPr="009E4213" w:rsidRDefault="00AB495E" w:rsidP="001E1BAB">
      <w:pPr>
        <w:spacing w:after="0"/>
        <w:ind w:firstLine="709"/>
        <w:jc w:val="both"/>
      </w:pPr>
    </w:p>
    <w:p w14:paraId="3189BF88" w14:textId="77777777" w:rsidR="00AB495E" w:rsidRPr="009E4213" w:rsidRDefault="00AB495E" w:rsidP="001E1BAB">
      <w:pPr>
        <w:spacing w:after="0"/>
        <w:ind w:firstLine="709"/>
        <w:jc w:val="both"/>
      </w:pPr>
      <w:r w:rsidRPr="009E4213">
        <w:t>Доведено, що такий вибір вирішального правила є оптимальним з погляду мінімізації загального ризику. Основна проблема, полягає в тому, що на практиці гіпотези 2 і 3 майже ніколи не виконуються. Спроби оцінити ці функції розподілу по навчальній вибірці могли б привести до деякого результату, якби не погана обумовленість задачі, що приводить до вироджених рішень.</w:t>
      </w:r>
    </w:p>
    <w:p w14:paraId="0C858320" w14:textId="77F69199"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 xml:space="preserve">Існують системи виявлення об'єктів зображення, що базуються на </w:t>
      </w:r>
      <w:r w:rsidR="00C17309" w:rsidRPr="0039172E">
        <w:rPr>
          <w:sz w:val="28"/>
          <w:szCs w:val="28"/>
        </w:rPr>
        <w:t>ба</w:t>
      </w:r>
      <w:r w:rsidR="00C17309">
        <w:rPr>
          <w:sz w:val="28"/>
          <w:szCs w:val="28"/>
          <w:lang w:val="uk-UA"/>
        </w:rPr>
        <w:t>й</w:t>
      </w:r>
      <w:r w:rsidR="00210F7E">
        <w:rPr>
          <w:sz w:val="28"/>
          <w:szCs w:val="28"/>
          <w:lang w:val="uk-UA"/>
        </w:rPr>
        <w:t>є</w:t>
      </w:r>
      <w:r w:rsidR="00C17309" w:rsidRPr="0039172E">
        <w:rPr>
          <w:sz w:val="28"/>
          <w:szCs w:val="28"/>
        </w:rPr>
        <w:t xml:space="preserve">сового </w:t>
      </w:r>
      <w:r w:rsidRPr="0039172E">
        <w:rPr>
          <w:sz w:val="28"/>
          <w:szCs w:val="28"/>
        </w:rPr>
        <w:t>методі. Даний метод ґрунтується на побудові емпіричної щільності розподілу ймовірностей класів по навчальній вибірці за припущення про незалежність компонентів вектора ознак.</w:t>
      </w:r>
    </w:p>
    <w:p w14:paraId="7904175F"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Практичні результати є наступними:</w:t>
      </w:r>
    </w:p>
    <w:p w14:paraId="2D0192EC" w14:textId="3389B419" w:rsidR="00AB495E" w:rsidRPr="002D438A" w:rsidRDefault="00AB495E" w:rsidP="001E1BAB">
      <w:pPr>
        <w:pStyle w:val="aff0"/>
        <w:spacing w:before="0" w:beforeAutospacing="0" w:after="0" w:afterAutospacing="0" w:line="360" w:lineRule="auto"/>
        <w:ind w:firstLine="720"/>
        <w:jc w:val="both"/>
        <w:rPr>
          <w:sz w:val="28"/>
          <w:szCs w:val="28"/>
          <w:lang w:val="uk-UA"/>
        </w:rPr>
      </w:pPr>
      <w:r w:rsidRPr="0039172E">
        <w:rPr>
          <w:sz w:val="28"/>
          <w:szCs w:val="28"/>
        </w:rPr>
        <w:t xml:space="preserve">1. Алгоритм побудови </w:t>
      </w:r>
      <w:r w:rsidR="00C17309" w:rsidRPr="0039172E">
        <w:rPr>
          <w:sz w:val="28"/>
          <w:szCs w:val="28"/>
        </w:rPr>
        <w:t>ба</w:t>
      </w:r>
      <w:r w:rsidR="00C17309">
        <w:rPr>
          <w:sz w:val="28"/>
          <w:szCs w:val="28"/>
          <w:lang w:val="uk-UA"/>
        </w:rPr>
        <w:t>й</w:t>
      </w:r>
      <w:r w:rsidR="00210F7E">
        <w:rPr>
          <w:sz w:val="28"/>
          <w:szCs w:val="28"/>
          <w:lang w:val="uk-UA"/>
        </w:rPr>
        <w:t>є</w:t>
      </w:r>
      <w:r w:rsidR="00C17309" w:rsidRPr="0039172E">
        <w:rPr>
          <w:sz w:val="28"/>
          <w:szCs w:val="28"/>
        </w:rPr>
        <w:t xml:space="preserve">сового </w:t>
      </w:r>
      <w:r w:rsidRPr="0039172E">
        <w:rPr>
          <w:sz w:val="28"/>
          <w:szCs w:val="28"/>
        </w:rPr>
        <w:t>класифікатора схильний до перенавчання</w:t>
      </w:r>
      <w:r w:rsidR="002D438A">
        <w:rPr>
          <w:sz w:val="28"/>
          <w:szCs w:val="28"/>
          <w:lang w:val="uk-UA"/>
        </w:rPr>
        <w:t>.</w:t>
      </w:r>
    </w:p>
    <w:p w14:paraId="306E2181" w14:textId="5148B83F" w:rsidR="00AB495E" w:rsidRPr="002D438A" w:rsidRDefault="00AB495E" w:rsidP="001E1BAB">
      <w:pPr>
        <w:pStyle w:val="aff0"/>
        <w:spacing w:before="0" w:beforeAutospacing="0" w:after="0" w:afterAutospacing="0" w:line="360" w:lineRule="auto"/>
        <w:ind w:firstLine="720"/>
        <w:jc w:val="both"/>
        <w:rPr>
          <w:sz w:val="28"/>
          <w:szCs w:val="28"/>
          <w:lang w:val="uk-UA"/>
        </w:rPr>
      </w:pPr>
      <w:r w:rsidRPr="0039172E">
        <w:rPr>
          <w:sz w:val="28"/>
          <w:szCs w:val="28"/>
        </w:rPr>
        <w:t>2. Алгоритм побудови ба</w:t>
      </w:r>
      <w:r w:rsidR="00C17309">
        <w:rPr>
          <w:sz w:val="28"/>
          <w:szCs w:val="28"/>
          <w:lang w:val="uk-UA"/>
        </w:rPr>
        <w:t>й</w:t>
      </w:r>
      <w:r w:rsidR="00210F7E">
        <w:rPr>
          <w:sz w:val="28"/>
          <w:szCs w:val="28"/>
          <w:lang w:val="uk-UA"/>
        </w:rPr>
        <w:t>є</w:t>
      </w:r>
      <w:r w:rsidRPr="0039172E">
        <w:rPr>
          <w:sz w:val="28"/>
          <w:szCs w:val="28"/>
        </w:rPr>
        <w:t>сового класифікатора чутливий до шуму, тому що базується на емпіричних функціях щільності розподілу</w:t>
      </w:r>
      <w:r w:rsidR="002D438A">
        <w:rPr>
          <w:sz w:val="28"/>
          <w:szCs w:val="28"/>
          <w:lang w:val="uk-UA"/>
        </w:rPr>
        <w:t>.</w:t>
      </w:r>
    </w:p>
    <w:p w14:paraId="0C082D6E"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3. Швидкість роботи самого класифікатора висока, основний час може займати обчислення вектора ознак.</w:t>
      </w:r>
    </w:p>
    <w:p w14:paraId="30C38717" w14:textId="0ADAAEFF"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На основі сполучення бай</w:t>
      </w:r>
      <w:r w:rsidR="00210F7E">
        <w:rPr>
          <w:sz w:val="28"/>
          <w:szCs w:val="28"/>
          <w:lang w:val="uk-UA"/>
        </w:rPr>
        <w:t>є</w:t>
      </w:r>
      <w:r w:rsidRPr="0039172E">
        <w:rPr>
          <w:sz w:val="28"/>
          <w:szCs w:val="28"/>
        </w:rPr>
        <w:t xml:space="preserve">сового підходу </w:t>
      </w:r>
      <w:r w:rsidR="001E1BAB">
        <w:rPr>
          <w:sz w:val="28"/>
          <w:szCs w:val="28"/>
          <w:lang w:val="uk-UA"/>
        </w:rPr>
        <w:t>та</w:t>
      </w:r>
      <w:r w:rsidRPr="0039172E">
        <w:rPr>
          <w:sz w:val="28"/>
          <w:szCs w:val="28"/>
        </w:rPr>
        <w:t xml:space="preserve"> теорії графів утворюють байєсові мережі. Суть даного підходу в тому, що будують граф, кожна вершина якого відповідає якому-небудь компоненту вектора ознак, дуги позначають причинно-наслідковий зв'язок. Побудова мережі може бути здійснена автоматично шляхом аналізу кореляції компонентів вектора ознак.</w:t>
      </w:r>
    </w:p>
    <w:p w14:paraId="582244B0"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Проблемою для баєсової мережі є погана обумовленість, тому що велика розмірність вектора ознак робить граф зв'язків складним для побудови й аналізу. Також сильно зростає обчислювальна складність. Одним з варіантів розв’язання даної проблеми є скорочення розмірності вектора ознак, що приводить до погіршення узагальнюючої здатності.</w:t>
      </w:r>
    </w:p>
    <w:p w14:paraId="35B1EAC8"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Класифікація за статистичними признаками можлива після попередньої обробки зображення за допомогою фільтрів, що дозволяють зменшити варіацію параметрів ознак.</w:t>
      </w:r>
    </w:p>
    <w:p w14:paraId="0588C224" w14:textId="0EE858F1"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Наряду з статистичними методами класифікації в обробці зображень використовують</w:t>
      </w:r>
      <w:r w:rsidR="002D438A">
        <w:rPr>
          <w:rStyle w:val="apple-converted-space"/>
          <w:sz w:val="28"/>
          <w:szCs w:val="28"/>
          <w:lang w:val="uk-UA"/>
        </w:rPr>
        <w:t xml:space="preserve"> </w:t>
      </w:r>
      <w:r w:rsidRPr="002D438A">
        <w:rPr>
          <w:iCs/>
          <w:sz w:val="28"/>
          <w:szCs w:val="28"/>
        </w:rPr>
        <w:t>евристичні методи.</w:t>
      </w:r>
      <w:r w:rsidR="001E1BAB">
        <w:rPr>
          <w:rStyle w:val="apple-converted-space"/>
          <w:sz w:val="28"/>
          <w:szCs w:val="28"/>
          <w:lang w:val="uk-UA"/>
        </w:rPr>
        <w:t xml:space="preserve"> </w:t>
      </w:r>
      <w:r w:rsidRPr="0039172E">
        <w:rPr>
          <w:sz w:val="28"/>
          <w:szCs w:val="28"/>
        </w:rPr>
        <w:t>Це ряд підходів, що можна розділити на наступні групи.</w:t>
      </w:r>
    </w:p>
    <w:p w14:paraId="6A8C9D7E"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1. Евристичні методи:</w:t>
      </w:r>
    </w:p>
    <w:p w14:paraId="2F82D061" w14:textId="77777777" w:rsidR="00AB495E" w:rsidRPr="002D438A" w:rsidRDefault="00AB495E" w:rsidP="001E1BAB">
      <w:pPr>
        <w:pStyle w:val="af0"/>
        <w:numPr>
          <w:ilvl w:val="1"/>
          <w:numId w:val="29"/>
        </w:numPr>
        <w:tabs>
          <w:tab w:val="left" w:pos="993"/>
        </w:tabs>
        <w:ind w:left="0" w:firstLine="709"/>
        <w:rPr>
          <w:rFonts w:ascii="Times New Roman" w:hAnsi="Times New Roman"/>
          <w:sz w:val="28"/>
          <w:szCs w:val="28"/>
        </w:rPr>
      </w:pPr>
      <w:r w:rsidRPr="002D438A">
        <w:rPr>
          <w:rFonts w:ascii="Times New Roman" w:hAnsi="Times New Roman"/>
          <w:sz w:val="28"/>
          <w:szCs w:val="28"/>
        </w:rPr>
        <w:t>повна евристична модель, де експертом складається набір правил, що описують зображення об'єкта (будується модель), згідно з якими здійснюється розпізнавання;</w:t>
      </w:r>
    </w:p>
    <w:p w14:paraId="4880D867" w14:textId="77777777" w:rsidR="00AB495E" w:rsidRPr="002D438A" w:rsidRDefault="00AB495E" w:rsidP="001E1BAB">
      <w:pPr>
        <w:pStyle w:val="af0"/>
        <w:numPr>
          <w:ilvl w:val="1"/>
          <w:numId w:val="29"/>
        </w:numPr>
        <w:tabs>
          <w:tab w:val="left" w:pos="993"/>
        </w:tabs>
        <w:ind w:left="0" w:firstLine="709"/>
        <w:rPr>
          <w:rFonts w:ascii="Times New Roman" w:hAnsi="Times New Roman"/>
          <w:sz w:val="28"/>
          <w:szCs w:val="28"/>
        </w:rPr>
      </w:pPr>
      <w:r w:rsidRPr="002D438A">
        <w:rPr>
          <w:rFonts w:ascii="Times New Roman" w:hAnsi="Times New Roman"/>
          <w:sz w:val="28"/>
          <w:szCs w:val="28"/>
        </w:rPr>
        <w:t>пошук характерних інваріантних ознак, де евристично описуються не зображення шуканого об'єкта в цілому, а його характерні ознаки, інваріантні щодо можливих спотворень (зміна освітленості, поворот, масштабування).</w:t>
      </w:r>
    </w:p>
    <w:p w14:paraId="11FAC5FB"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2. Метод порівняння з шаблоном. Складається шаблон для зображення всього об'єкта чи його характерних ознак. Також вводиться функція перевірки відповідності.</w:t>
      </w:r>
    </w:p>
    <w:p w14:paraId="5C89EA80"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3. Методи з навчанням по прецедентах. Модель автоматично будується на основі набору зображень об'єкта, складених заздалегідь з можливих вхідних даних системи.</w:t>
      </w:r>
    </w:p>
    <w:p w14:paraId="31F612CF"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Евристичні методи є історично найбільш ранніми, вони досить прості в реалізації і працюють з високою швидкістю, однак жорстко запрограмовані правила позбавляють систему гнучкості і стійкості. Як правило, евристичні системи орієнтовані на відносно вузький клас задач.</w:t>
      </w:r>
    </w:p>
    <w:p w14:paraId="483C4EAA"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Метод порівняння з шаблоном є більш універсальним підходом, однак даний метод вимагає наявності дуже точного шаблона об'єкта зображення. Шаблон може бути складною структурою і допускати різні деформації і перетворення, таким чином, сприяючи інваріантості системи до просторових спотворень об'єкта зображення і змін освітленості. Системи, засновані на порівняння з шаблоном, найчастіше використовуються для розв’язання задач відстеження об'єктів у відео з ініціалізацією на першому кадрі – до початку роботи системи існує загальна модель шаблона, при ініціалізації вона уточнюється і коректується під час роботи системи. При добре заданому шаблоні досягається висока точність і дуже низький рівень збоїв. Інваріантість до просторових спотворень і зміни освітлення залежить від складності шаблона.</w:t>
      </w:r>
    </w:p>
    <w:p w14:paraId="4CA2A3D4"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2D438A">
        <w:rPr>
          <w:iCs/>
          <w:sz w:val="28"/>
          <w:szCs w:val="28"/>
        </w:rPr>
        <w:t>Методи з навчанням по прецедентах</w:t>
      </w:r>
      <w:r w:rsidR="00776C0B" w:rsidRPr="00461998">
        <w:rPr>
          <w:rStyle w:val="apple-converted-space"/>
          <w:sz w:val="28"/>
          <w:szCs w:val="28"/>
        </w:rPr>
        <w:t xml:space="preserve"> </w:t>
      </w:r>
      <w:r w:rsidRPr="002D438A">
        <w:rPr>
          <w:sz w:val="28"/>
          <w:szCs w:val="28"/>
        </w:rPr>
        <w:t>є найбільш загальним підходом.</w:t>
      </w:r>
      <w:r w:rsidRPr="0039172E">
        <w:rPr>
          <w:sz w:val="28"/>
          <w:szCs w:val="28"/>
        </w:rPr>
        <w:t xml:space="preserve"> Задача розпізнавання об'єктів зображення зводиться до задачі класифікації і для неї застосовується добре розроблений математичний апарат побудови моделі (навчання) по прецедентах. Модель будується автоматично по заздалегідь зібраному наборі прецедентів – зображень, для яких відомо, чи є вони зображеннями об'єкта чи ні. Спостереженням, у даному випадку, є деякий </w:t>
      </w:r>
      <w:r w:rsidR="002D438A">
        <w:rPr>
          <w:sz w:val="28"/>
          <w:szCs w:val="28"/>
        </w:rPr>
        <w:t>«</w:t>
      </w:r>
      <w:r w:rsidRPr="0039172E">
        <w:rPr>
          <w:sz w:val="28"/>
          <w:szCs w:val="28"/>
        </w:rPr>
        <w:t>вектор ознак</w:t>
      </w:r>
      <w:r w:rsidR="002D438A">
        <w:rPr>
          <w:sz w:val="28"/>
          <w:szCs w:val="28"/>
        </w:rPr>
        <w:t>»</w:t>
      </w:r>
      <w:r w:rsidRPr="0039172E">
        <w:rPr>
          <w:sz w:val="28"/>
          <w:szCs w:val="28"/>
        </w:rPr>
        <w:t>, отриманий з вихідного зображення за допомогою перетворення, що відображає зображення в просторі дійсних векторів. Гіпотеза, що підлягає перевірці – приналежність зображення до класу зображень шуканого об'єкта. Таким чином, система розпадається на два модулі – модуль перетворення зображення у вектор ознак і модуль класифікації. Задачею модуля перетворення є найбільш повне й інформативне представлення зображення у виді числового вектора. Задачею модуля класифікації є перевірка гіпотези приналежності зображення класу зображень об'єкта на підставі спостереження, яким є вектор ознак. Серед евристичних найбільш поширені методи:</w:t>
      </w:r>
    </w:p>
    <w:p w14:paraId="1673CE37"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опорних векторів (SVM, supporting vectors method);</w:t>
      </w:r>
    </w:p>
    <w:p w14:paraId="73BAD16B" w14:textId="77777777" w:rsidR="00AB495E" w:rsidRPr="0039172E" w:rsidRDefault="00AB495E" w:rsidP="001E1BAB">
      <w:pPr>
        <w:pStyle w:val="aff0"/>
        <w:spacing w:before="0" w:beforeAutospacing="0" w:after="0" w:afterAutospacing="0" w:line="360" w:lineRule="auto"/>
        <w:ind w:firstLine="720"/>
        <w:jc w:val="both"/>
        <w:rPr>
          <w:sz w:val="28"/>
          <w:szCs w:val="28"/>
          <w:lang w:val="en-US"/>
        </w:rPr>
      </w:pPr>
      <w:r w:rsidRPr="0039172E">
        <w:rPr>
          <w:sz w:val="28"/>
          <w:szCs w:val="28"/>
          <w:lang w:val="en-US"/>
        </w:rPr>
        <w:t>Sparse network of W</w:t>
      </w:r>
      <w:r w:rsidRPr="0039172E">
        <w:rPr>
          <w:sz w:val="28"/>
          <w:szCs w:val="28"/>
        </w:rPr>
        <w:t>і</w:t>
      </w:r>
      <w:r w:rsidRPr="0039172E">
        <w:rPr>
          <w:sz w:val="28"/>
          <w:szCs w:val="28"/>
          <w:lang w:val="en-US"/>
        </w:rPr>
        <w:t>nnows (SNoW);</w:t>
      </w:r>
    </w:p>
    <w:p w14:paraId="6100F3F9" w14:textId="77777777" w:rsidR="00AB495E" w:rsidRPr="0039172E" w:rsidRDefault="00AB495E" w:rsidP="001E1BAB">
      <w:pPr>
        <w:pStyle w:val="aff0"/>
        <w:spacing w:before="0" w:beforeAutospacing="0" w:after="0" w:afterAutospacing="0" w:line="360" w:lineRule="auto"/>
        <w:ind w:firstLine="720"/>
        <w:jc w:val="both"/>
        <w:rPr>
          <w:sz w:val="28"/>
          <w:szCs w:val="28"/>
          <w:lang w:val="en-US"/>
        </w:rPr>
      </w:pPr>
      <w:r w:rsidRPr="0039172E">
        <w:rPr>
          <w:sz w:val="28"/>
          <w:szCs w:val="28"/>
        </w:rPr>
        <w:t>посилення</w:t>
      </w:r>
      <w:r w:rsidRPr="0039172E">
        <w:rPr>
          <w:sz w:val="28"/>
          <w:szCs w:val="28"/>
          <w:lang w:val="en-US"/>
        </w:rPr>
        <w:t xml:space="preserve"> </w:t>
      </w:r>
      <w:r w:rsidRPr="0039172E">
        <w:rPr>
          <w:sz w:val="28"/>
          <w:szCs w:val="28"/>
        </w:rPr>
        <w:t>слабких</w:t>
      </w:r>
      <w:r w:rsidRPr="0039172E">
        <w:rPr>
          <w:sz w:val="28"/>
          <w:szCs w:val="28"/>
          <w:lang w:val="en-US"/>
        </w:rPr>
        <w:t xml:space="preserve"> </w:t>
      </w:r>
      <w:r w:rsidRPr="0039172E">
        <w:rPr>
          <w:sz w:val="28"/>
          <w:szCs w:val="28"/>
        </w:rPr>
        <w:t>класифікаторів</w:t>
      </w:r>
      <w:r w:rsidRPr="0039172E">
        <w:rPr>
          <w:sz w:val="28"/>
          <w:szCs w:val="28"/>
          <w:lang w:val="en-US"/>
        </w:rPr>
        <w:t xml:space="preserve"> (class</w:t>
      </w:r>
      <w:r w:rsidRPr="0039172E">
        <w:rPr>
          <w:sz w:val="28"/>
          <w:szCs w:val="28"/>
        </w:rPr>
        <w:t>і</w:t>
      </w:r>
      <w:r w:rsidRPr="0039172E">
        <w:rPr>
          <w:sz w:val="28"/>
          <w:szCs w:val="28"/>
          <w:lang w:val="en-US"/>
        </w:rPr>
        <w:t>f</w:t>
      </w:r>
      <w:r w:rsidRPr="0039172E">
        <w:rPr>
          <w:sz w:val="28"/>
          <w:szCs w:val="28"/>
        </w:rPr>
        <w:t>і</w:t>
      </w:r>
      <w:r w:rsidRPr="0039172E">
        <w:rPr>
          <w:sz w:val="28"/>
          <w:szCs w:val="28"/>
          <w:lang w:val="en-US"/>
        </w:rPr>
        <w:t>er boost</w:t>
      </w:r>
      <w:r w:rsidRPr="0039172E">
        <w:rPr>
          <w:sz w:val="28"/>
          <w:szCs w:val="28"/>
        </w:rPr>
        <w:t>і</w:t>
      </w:r>
      <w:r w:rsidRPr="0039172E">
        <w:rPr>
          <w:sz w:val="28"/>
          <w:szCs w:val="28"/>
          <w:lang w:val="en-US"/>
        </w:rPr>
        <w:t>ng).</w:t>
      </w:r>
    </w:p>
    <w:p w14:paraId="7C9C8C44"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Метод SVM полягає в побудові оптимального лінійного класифікатора. Класичний алгоритм полягає в побудові лінійної поверхні (гіперплощини), яка рівновіддалена від опуклих оболонок класів, опукла оболонка будується по прецедентах. Стверджується, що така гіперплощина буде оптимальна, з погляду загального ризику, щодо будь-яких інших можливих гіперплощин. Якщо така гіперплощина не існує (класи лінійно не роздільні), то для здійснення нелінійної класифікації застосовується ядрове перетворення, що проектує вихідний простір у простір ще більшої, можливо нескінченної, розмірності.</w:t>
      </w:r>
    </w:p>
    <w:p w14:paraId="1CBE13BA"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2D438A">
        <w:rPr>
          <w:iCs/>
          <w:sz w:val="28"/>
          <w:szCs w:val="28"/>
        </w:rPr>
        <w:t>Метод опорних векторів</w:t>
      </w:r>
      <w:r w:rsidR="002D438A">
        <w:rPr>
          <w:rStyle w:val="apple-converted-space"/>
          <w:sz w:val="28"/>
          <w:szCs w:val="28"/>
          <w:lang w:val="uk-UA"/>
        </w:rPr>
        <w:t xml:space="preserve"> </w:t>
      </w:r>
      <w:r w:rsidRPr="002D438A">
        <w:rPr>
          <w:sz w:val="28"/>
          <w:szCs w:val="28"/>
        </w:rPr>
        <w:t>був успішно застосований для задачі</w:t>
      </w:r>
      <w:r w:rsidRPr="0039172E">
        <w:rPr>
          <w:sz w:val="28"/>
          <w:szCs w:val="28"/>
        </w:rPr>
        <w:t xml:space="preserve"> розпізнавання об'єктів зображення. Метод характеризується наступним:</w:t>
      </w:r>
    </w:p>
    <w:p w14:paraId="43078656"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висока стійкість до перенавчання;</w:t>
      </w:r>
    </w:p>
    <w:p w14:paraId="12B95AD3"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чутливість до шуму може регулюватися за рахунок зменшення точності;</w:t>
      </w:r>
    </w:p>
    <w:p w14:paraId="6BDE125D" w14:textId="77777777" w:rsidR="00AB495E" w:rsidRPr="0039172E" w:rsidRDefault="00AB495E" w:rsidP="001E1BAB">
      <w:pPr>
        <w:pStyle w:val="aff0"/>
        <w:spacing w:before="0" w:beforeAutospacing="0" w:after="0" w:afterAutospacing="0" w:line="360" w:lineRule="auto"/>
        <w:ind w:firstLine="720"/>
        <w:jc w:val="both"/>
        <w:rPr>
          <w:sz w:val="28"/>
          <w:szCs w:val="28"/>
        </w:rPr>
      </w:pPr>
      <w:r w:rsidRPr="0039172E">
        <w:rPr>
          <w:sz w:val="28"/>
          <w:szCs w:val="28"/>
        </w:rPr>
        <w:t>в системах розпізнавання об'єктів метод дає прискорення в декілька разів у порівнянні з нейронними мережами.</w:t>
      </w:r>
    </w:p>
    <w:p w14:paraId="41735F17" w14:textId="77777777" w:rsidR="00AB495E" w:rsidRPr="00AB495E" w:rsidRDefault="00AB495E" w:rsidP="001E1BAB">
      <w:pPr>
        <w:spacing w:after="0"/>
        <w:jc w:val="both"/>
      </w:pPr>
      <w:r w:rsidRPr="0039172E">
        <w:t xml:space="preserve">SNoW – особливий вид нейронної мережі. Вектор ознак бінарний. Мережа складається з двох (по числу можливих класів) лінійних нейронів, зв'язаних з компонентами вектора ознак. Класифікація проходить за принципом </w:t>
      </w:r>
      <w:r w:rsidR="002D438A">
        <w:t>«</w:t>
      </w:r>
      <w:r w:rsidRPr="0039172E">
        <w:t>переможець забирає все</w:t>
      </w:r>
      <w:r w:rsidR="002D438A">
        <w:t>»</w:t>
      </w:r>
      <w:r w:rsidRPr="0039172E">
        <w:t xml:space="preserve">. Метод SNoW вважається досить ефективним методом для розв’язання задач виявлення об'єктів зображення. Відповідно до деяких досліджень SNoW перевершує по своїм параметрам </w:t>
      </w:r>
      <w:r w:rsidRPr="00AB495E">
        <w:t>метод опорних векторів.</w:t>
      </w:r>
    </w:p>
    <w:p w14:paraId="0213BF04" w14:textId="32651809" w:rsidR="00AB495E" w:rsidRPr="00AB495E" w:rsidRDefault="00AB495E" w:rsidP="001E1BAB">
      <w:pPr>
        <w:spacing w:after="0"/>
        <w:jc w:val="both"/>
      </w:pPr>
      <w:r w:rsidRPr="00AB495E">
        <w:t>Сlassіfіer boostіng</w:t>
      </w:r>
      <w:r w:rsidR="00C17309">
        <w:t xml:space="preserve"> </w:t>
      </w:r>
      <w:r w:rsidRPr="00AB495E">
        <w:t>– це підхід до розв’язання задачі класифікації, шляхом комбінування примітивних класифікаторів в один більш сильний класифікатор. Основна ідея методу полягає в ітеративній мінімізації опуклого функціонала помилки класифікації, шляхом додавання в набір класифікаторів чергового слабкого класифікатора. Для систем розпізнавання об'єктів зображення був застосований каскадний підхід, який полягає в побудові каскаду із комплексу слабких класифікаторів, що працює за принципом послідовних наближень. Характеристики каскадного методу перевершують всі інші системи.</w:t>
      </w:r>
    </w:p>
    <w:p w14:paraId="4A939EC5" w14:textId="77777777" w:rsidR="00AB495E" w:rsidRPr="00AB495E" w:rsidRDefault="00AB495E" w:rsidP="001E1BAB">
      <w:pPr>
        <w:spacing w:after="0"/>
        <w:jc w:val="both"/>
      </w:pPr>
      <w:r w:rsidRPr="00AB495E">
        <w:t>По показникам роботи в реальних системах розпізнавання об'єктів зображення найбільш вдалими виявилися алгоритми boostіng (посилення слабких класифікаторів) і SNoW. Обидва підходи забезпечують високу швидкість, високий рівень розпізнавання і низький рівень похибок другого роду. Метод опорних векторів досить сильно уступає по показниках перерахованим вище підходам, тому що має дуже низький відсоток вірних виявлень.</w:t>
      </w:r>
    </w:p>
    <w:p w14:paraId="1C3ECCC1" w14:textId="77777777" w:rsidR="00AB495E" w:rsidRPr="00AB495E" w:rsidRDefault="00AB495E" w:rsidP="001E1BAB">
      <w:pPr>
        <w:spacing w:after="0"/>
        <w:jc w:val="both"/>
      </w:pPr>
      <w:r w:rsidRPr="00AB495E">
        <w:t>Для визначення контурів зображень використовують статистичний аналіз фрагментів зображення та їх взаємну кореляцію з метою знаходження стрибкоподібних змін кольору і освітленості. Велика група методів заснована на використанні математичних моделей, що відображають певну взаємодію між окремими пікселями або фрагментами зображень. Також для розв’язання задач розпізнавання об’єктів застосовують різні методи фільтрації, наприклад інверсні фільтри, фільтри Вінера, Байєса. При цьому використовують аналогію між динамікою зображень та фізичними процесами, наприклад дифузії. Для розв’язання деяких задач використовують стохастичні моделі.</w:t>
      </w:r>
    </w:p>
    <w:p w14:paraId="3041C2C9" w14:textId="77777777" w:rsidR="00AB495E" w:rsidRPr="00AB495E" w:rsidRDefault="00AB495E" w:rsidP="001E1BAB">
      <w:pPr>
        <w:spacing w:after="0"/>
        <w:jc w:val="both"/>
      </w:pPr>
      <w:r w:rsidRPr="00AB495E">
        <w:t>Ряд методів визначення контурів зображень реалізовано в середовищі Matlab. У випадку динамічного фону дані методи не дозволяють отримати інформативний результат, так як перетворюють зображення в безліч контурних об’єктів. В цьому можна переконатись здійснивши розпізнавання контурів зображення за допомогою функції edge, вибравши один з запропонованих фільтрів Собеля, Превіта, Робертса, лапласіан-гаусіана або за методом Канні.</w:t>
      </w:r>
    </w:p>
    <w:p w14:paraId="65DA551C" w14:textId="6B57CCEA" w:rsidR="00AB495E" w:rsidRPr="00AB495E" w:rsidRDefault="00AB495E" w:rsidP="001E1BAB">
      <w:pPr>
        <w:spacing w:after="0"/>
        <w:jc w:val="both"/>
      </w:pPr>
      <w:r w:rsidRPr="00AB495E">
        <w:t>Розпізнавання об’єктів за допомогою визначення контурів виконується функцією</w:t>
      </w:r>
      <w:r w:rsidR="002D438A">
        <w:t xml:space="preserve"> </w:t>
      </w:r>
      <w:r w:rsidRPr="00AB495E">
        <w:t xml:space="preserve">edge. Найкращий результат отримано за методом Канні. Суть методу полягає в пошуку локальних ділянок з перепадами яскравості. Перепади яскравості шукають за допомогою фільтрації по кожній з осей координат одномірним фільтром лапласіан-гаусіана. У методі Канні для класифікації перепадів на </w:t>
      </w:r>
      <w:r w:rsidR="002D438A">
        <w:t>«</w:t>
      </w:r>
      <w:r w:rsidRPr="00AB495E">
        <w:t>слабкі</w:t>
      </w:r>
      <w:r w:rsidR="002D438A">
        <w:t>»</w:t>
      </w:r>
      <w:r w:rsidRPr="00AB495E">
        <w:t xml:space="preserve"> і </w:t>
      </w:r>
      <w:r w:rsidR="002D438A">
        <w:t>«</w:t>
      </w:r>
      <w:r w:rsidRPr="00AB495E">
        <w:t>сильні</w:t>
      </w:r>
      <w:r w:rsidR="002D438A">
        <w:t>»</w:t>
      </w:r>
      <w:r w:rsidRPr="00AB495E">
        <w:t xml:space="preserve"> використовується два пороги – нижній і верхній. </w:t>
      </w:r>
      <w:r w:rsidR="002D438A">
        <w:t>«</w:t>
      </w:r>
      <w:r w:rsidRPr="00AB495E">
        <w:t>Слабкі</w:t>
      </w:r>
      <w:r w:rsidR="002D438A">
        <w:t>»</w:t>
      </w:r>
      <w:r w:rsidRPr="00AB495E">
        <w:t xml:space="preserve"> границі відзначаються в результуючому зображенні, тільки якщо вони з'єднані з </w:t>
      </w:r>
      <w:r w:rsidR="002D438A">
        <w:t>«</w:t>
      </w:r>
      <w:r w:rsidRPr="00AB495E">
        <w:t>сильними</w:t>
      </w:r>
      <w:r w:rsidR="002D438A">
        <w:t>»</w:t>
      </w:r>
      <w:r w:rsidRPr="00AB495E">
        <w:t>. Для зображень, що зіпсовані шумом, даний метод забезпечує найкраще виявлення границь у порівнянні з іншими методами функції</w:t>
      </w:r>
      <w:r w:rsidR="002D438A">
        <w:t xml:space="preserve"> </w:t>
      </w:r>
      <w:r w:rsidRPr="00AB495E">
        <w:t>edge</w:t>
      </w:r>
      <w:r w:rsidR="002D438A">
        <w:t xml:space="preserve"> </w:t>
      </w:r>
      <w:r w:rsidRPr="00AB495E">
        <w:t>та методом сегментації, але вимагає істотно більшого часу.</w:t>
      </w:r>
    </w:p>
    <w:p w14:paraId="040006F1" w14:textId="77777777" w:rsidR="00AB495E" w:rsidRPr="00AB495E" w:rsidRDefault="00AB495E" w:rsidP="001E1BAB">
      <w:pPr>
        <w:spacing w:after="0"/>
        <w:jc w:val="both"/>
      </w:pPr>
      <w:r w:rsidRPr="00AB495E">
        <w:t>Алгоритми сегментації зображень базуються на одній з двох характеристик сигналу яскравості – розривності або однорідності. В першому випадку підхід базується на розбитті зображення на основі різких змін сигналу, таких як перепади яскравості на зображенні. Зазвичай пошук розривів здійснюється за допомогою ковзних масок. Друга категорія методів базується на визначенні однорідності зображення згідно наперед обраних критеріїв. Прикладами таких методів є порогова обробка, злиття та розбиття областей. За допомогою Mathlab сегментацію можна виконати застосовуючи функцію</w:t>
      </w:r>
      <w:r w:rsidR="002D438A">
        <w:t xml:space="preserve"> </w:t>
      </w:r>
      <w:r w:rsidRPr="00AB495E">
        <w:t>qtdecomp</w:t>
      </w:r>
      <w:r w:rsidR="002D438A">
        <w:t xml:space="preserve"> </w:t>
      </w:r>
      <w:r w:rsidRPr="00AB495E">
        <w:t>за методом розподілу. Суть методу полягає в наступному. Зображення розбивається на блоки, що не перекриваються. Кожний блок за допомогою деякого критерію перевіряється на однорідність. Якщо блок неоднорідний, то він розбивається на блоки меншого розміру. Процес завершується тоді, коли жодний з блоків не може бути розділений.</w:t>
      </w:r>
    </w:p>
    <w:p w14:paraId="1016F105" w14:textId="024C3122" w:rsidR="00AB495E" w:rsidRDefault="001F040C" w:rsidP="001E1BAB">
      <w:pPr>
        <w:spacing w:after="0"/>
        <w:rPr>
          <w:ins w:id="29" w:author="Asus" w:date="2014-06-08T23:17:00Z"/>
        </w:rPr>
      </w:pPr>
      <w:ins w:id="30" w:author="Asus" w:date="2014-06-08T23:17:00Z">
        <w:r>
          <w:t xml:space="preserve">Параграф – постановка задачі? </w:t>
        </w:r>
      </w:ins>
    </w:p>
    <w:p w14:paraId="1C0EE3F7" w14:textId="7F6CC995" w:rsidR="001F040C" w:rsidRPr="00AB495E" w:rsidRDefault="001F040C" w:rsidP="001E1BAB">
      <w:pPr>
        <w:spacing w:after="0"/>
      </w:pPr>
      <w:ins w:id="31" w:author="Asus" w:date="2014-06-08T23:17:00Z">
        <w:r>
          <w:t xml:space="preserve">Параграф  висновки  до розділу 1 ? </w:t>
        </w:r>
      </w:ins>
    </w:p>
    <w:p w14:paraId="5B28F966" w14:textId="77777777" w:rsidR="00E836CB" w:rsidRPr="00DB1114" w:rsidRDefault="0099130A" w:rsidP="001E1BAB">
      <w:pPr>
        <w:pStyle w:val="1"/>
        <w:keepNext w:val="0"/>
        <w:keepLines w:val="0"/>
        <w:pageBreakBefore/>
        <w:spacing w:before="0"/>
        <w:ind w:firstLine="0"/>
        <w:contextualSpacing w:val="0"/>
        <w:jc w:val="center"/>
        <w:rPr>
          <w:rFonts w:ascii="Times New Roman" w:hAnsi="Times New Roman" w:cs="Times New Roman"/>
          <w:b/>
          <w:color w:val="auto"/>
          <w:sz w:val="28"/>
          <w:szCs w:val="28"/>
        </w:rPr>
      </w:pPr>
      <w:bookmarkStart w:id="32" w:name="h.5j73krgv65ao" w:colFirst="0" w:colLast="0"/>
      <w:bookmarkEnd w:id="32"/>
      <w:r w:rsidRPr="00DB1114">
        <w:rPr>
          <w:rFonts w:ascii="Times New Roman" w:eastAsia="Times New Roman" w:hAnsi="Times New Roman" w:cs="Times New Roman"/>
          <w:b/>
          <w:color w:val="auto"/>
          <w:sz w:val="28"/>
          <w:szCs w:val="28"/>
        </w:rPr>
        <w:t xml:space="preserve">РОЗДІЛ 2 МАТЕМАТИЧНІ ОСНОВИ </w:t>
      </w:r>
      <w:r w:rsidR="00BA6CD6" w:rsidRPr="00DB1114">
        <w:rPr>
          <w:rFonts w:ascii="Times New Roman" w:hAnsi="Times New Roman" w:cs="Times New Roman"/>
          <w:b/>
          <w:sz w:val="28"/>
          <w:szCs w:val="28"/>
        </w:rPr>
        <w:t>ОЦІНКИ ЯКОСТІ ЗОБРАЖЕНЬ</w:t>
      </w:r>
    </w:p>
    <w:p w14:paraId="4DF49AD1" w14:textId="77777777" w:rsidR="00E836CB" w:rsidRPr="00DB1114" w:rsidRDefault="00E836CB" w:rsidP="001E1BAB">
      <w:pPr>
        <w:spacing w:after="0"/>
        <w:rPr>
          <w:color w:val="auto"/>
          <w:szCs w:val="28"/>
        </w:rPr>
      </w:pPr>
    </w:p>
    <w:p w14:paraId="3BE418D2" w14:textId="77777777" w:rsidR="00461998" w:rsidRPr="001174DB" w:rsidRDefault="00041425" w:rsidP="001E1BAB">
      <w:pPr>
        <w:pStyle w:val="2"/>
        <w:keepNext w:val="0"/>
        <w:keepLines w:val="0"/>
        <w:spacing w:before="0"/>
        <w:contextualSpacing w:val="0"/>
        <w:jc w:val="both"/>
        <w:rPr>
          <w:rStyle w:val="apple-converted-space"/>
          <w:rFonts w:ascii="Times New Roman" w:hAnsi="Times New Roman" w:cs="Times New Roman"/>
          <w:bCs/>
          <w:color w:val="auto"/>
          <w:sz w:val="28"/>
          <w:szCs w:val="28"/>
          <w:lang w:val="ru-RU"/>
        </w:rPr>
      </w:pPr>
      <w:bookmarkStart w:id="33" w:name="h.h6m3ldj9otvr" w:colFirst="0" w:colLast="0"/>
      <w:bookmarkEnd w:id="33"/>
      <w:r w:rsidRPr="00461998">
        <w:rPr>
          <w:rFonts w:ascii="Times New Roman" w:hAnsi="Times New Roman" w:cs="Times New Roman"/>
          <w:color w:val="auto"/>
          <w:sz w:val="28"/>
          <w:szCs w:val="28"/>
        </w:rPr>
        <w:t xml:space="preserve">2.1 </w:t>
      </w:r>
      <w:r w:rsidR="00461998" w:rsidRPr="00461998">
        <w:rPr>
          <w:rStyle w:val="posttitle"/>
          <w:rFonts w:ascii="Times New Roman" w:hAnsi="Times New Roman" w:cs="Times New Roman"/>
          <w:bCs/>
          <w:color w:val="auto"/>
          <w:sz w:val="28"/>
          <w:szCs w:val="28"/>
          <w:bdr w:val="none" w:sz="0" w:space="0" w:color="auto" w:frame="1"/>
        </w:rPr>
        <w:t>По</w:t>
      </w:r>
      <w:r w:rsidR="0045541D">
        <w:rPr>
          <w:rStyle w:val="posttitle"/>
          <w:rFonts w:ascii="Times New Roman" w:hAnsi="Times New Roman" w:cs="Times New Roman"/>
          <w:bCs/>
          <w:color w:val="auto"/>
          <w:sz w:val="28"/>
          <w:szCs w:val="28"/>
          <w:bdr w:val="none" w:sz="0" w:space="0" w:color="auto" w:frame="1"/>
        </w:rPr>
        <w:t>будова SIFT дескрипторів та</w:t>
      </w:r>
      <w:r w:rsidR="00461998" w:rsidRPr="00461998">
        <w:rPr>
          <w:rStyle w:val="posttitle"/>
          <w:rFonts w:ascii="Times New Roman" w:hAnsi="Times New Roman" w:cs="Times New Roman"/>
          <w:bCs/>
          <w:color w:val="auto"/>
          <w:sz w:val="28"/>
          <w:szCs w:val="28"/>
          <w:bdr w:val="none" w:sz="0" w:space="0" w:color="auto" w:frame="1"/>
        </w:rPr>
        <w:t xml:space="preserve"> задача </w:t>
      </w:r>
      <w:r w:rsidR="0045541D">
        <w:rPr>
          <w:rStyle w:val="posttitle"/>
          <w:rFonts w:ascii="Times New Roman" w:hAnsi="Times New Roman" w:cs="Times New Roman"/>
          <w:bCs/>
          <w:color w:val="auto"/>
          <w:sz w:val="28"/>
          <w:szCs w:val="28"/>
          <w:bdr w:val="none" w:sz="0" w:space="0" w:color="auto" w:frame="1"/>
        </w:rPr>
        <w:t>зіставлення зображень</w:t>
      </w:r>
    </w:p>
    <w:p w14:paraId="38990269" w14:textId="77777777" w:rsidR="00461998" w:rsidRPr="001174DB" w:rsidRDefault="00461998" w:rsidP="001E1BAB">
      <w:pPr>
        <w:spacing w:after="0"/>
        <w:rPr>
          <w:lang w:val="ru-RU"/>
        </w:rPr>
      </w:pPr>
    </w:p>
    <w:p w14:paraId="60FE52FB" w14:textId="77777777" w:rsidR="00F71A2D" w:rsidRPr="00F71A2D" w:rsidRDefault="00F71A2D" w:rsidP="001E1BAB">
      <w:pPr>
        <w:shd w:val="clear" w:color="auto" w:fill="FFFFFF"/>
        <w:spacing w:after="0"/>
        <w:jc w:val="both"/>
        <w:textAlignment w:val="baseline"/>
        <w:rPr>
          <w:color w:val="auto"/>
          <w:szCs w:val="28"/>
        </w:rPr>
      </w:pPr>
      <w:r>
        <w:rPr>
          <w:color w:val="auto"/>
          <w:szCs w:val="28"/>
        </w:rPr>
        <w:t>Розглянемо</w:t>
      </w:r>
      <w:r w:rsidR="0045541D">
        <w:rPr>
          <w:color w:val="auto"/>
          <w:szCs w:val="28"/>
        </w:rPr>
        <w:t xml:space="preserve"> загальні</w:t>
      </w:r>
      <w:r w:rsidRPr="00F71A2D">
        <w:rPr>
          <w:color w:val="auto"/>
          <w:szCs w:val="28"/>
        </w:rPr>
        <w:t xml:space="preserve"> за</w:t>
      </w:r>
      <w:r w:rsidR="0045541D">
        <w:rPr>
          <w:color w:val="auto"/>
          <w:szCs w:val="28"/>
        </w:rPr>
        <w:t>дачі</w:t>
      </w:r>
      <w:r w:rsidRPr="00F71A2D">
        <w:rPr>
          <w:color w:val="auto"/>
          <w:szCs w:val="28"/>
        </w:rPr>
        <w:t xml:space="preserve"> зіставлення зображень: створення панорам, створення стереопари і реконструкція тривимірної моделі об'єкта за його двовимірним</w:t>
      </w:r>
      <w:r w:rsidR="0045541D">
        <w:rPr>
          <w:color w:val="auto"/>
          <w:szCs w:val="28"/>
        </w:rPr>
        <w:t>и</w:t>
      </w:r>
      <w:r w:rsidRPr="00F71A2D">
        <w:rPr>
          <w:color w:val="auto"/>
          <w:szCs w:val="28"/>
        </w:rPr>
        <w:t xml:space="preserve"> проекціям, розпізнавання об'єктів і пошук за зразком з якоїсь бази, стеження за рухом об'єкта по декількох знімках, реконструкція афінних перетворень зображень. </w:t>
      </w:r>
      <w:r w:rsidR="0045541D">
        <w:rPr>
          <w:color w:val="auto"/>
          <w:szCs w:val="28"/>
        </w:rPr>
        <w:t>З цього списку видно, наскільки широким є</w:t>
      </w:r>
      <w:r w:rsidRPr="00F71A2D">
        <w:rPr>
          <w:color w:val="auto"/>
          <w:szCs w:val="28"/>
        </w:rPr>
        <w:t xml:space="preserve"> коло завдань </w:t>
      </w:r>
      <w:r w:rsidR="0045541D">
        <w:rPr>
          <w:color w:val="auto"/>
          <w:szCs w:val="28"/>
        </w:rPr>
        <w:t>для</w:t>
      </w:r>
      <w:r w:rsidRPr="00F71A2D">
        <w:rPr>
          <w:color w:val="auto"/>
          <w:szCs w:val="28"/>
        </w:rPr>
        <w:t xml:space="preserve"> застосування дескрипторів. Слід зазначити, що область знань, </w:t>
      </w:r>
      <w:r w:rsidR="0045541D">
        <w:rPr>
          <w:color w:val="auto"/>
          <w:szCs w:val="28"/>
        </w:rPr>
        <w:t xml:space="preserve">яка </w:t>
      </w:r>
      <w:r w:rsidRPr="00F71A2D">
        <w:rPr>
          <w:color w:val="auto"/>
          <w:szCs w:val="28"/>
        </w:rPr>
        <w:t>р</w:t>
      </w:r>
      <w:r w:rsidR="0045541D">
        <w:rPr>
          <w:color w:val="auto"/>
          <w:szCs w:val="28"/>
        </w:rPr>
        <w:t>озглядає такі завдання (комп'ютерний</w:t>
      </w:r>
      <w:r w:rsidRPr="00F71A2D">
        <w:rPr>
          <w:color w:val="auto"/>
          <w:szCs w:val="28"/>
        </w:rPr>
        <w:t xml:space="preserve"> зір)</w:t>
      </w:r>
      <w:r w:rsidR="0045541D">
        <w:rPr>
          <w:color w:val="auto"/>
          <w:szCs w:val="28"/>
        </w:rPr>
        <w:t xml:space="preserve"> є</w:t>
      </w:r>
      <w:r w:rsidRPr="00F71A2D">
        <w:rPr>
          <w:color w:val="auto"/>
          <w:szCs w:val="28"/>
        </w:rPr>
        <w:t xml:space="preserve"> досить молода, з усіма витікаючими звідси наслідками. Нема</w:t>
      </w:r>
      <w:r w:rsidR="0045541D">
        <w:rPr>
          <w:color w:val="auto"/>
          <w:szCs w:val="28"/>
        </w:rPr>
        <w:t>є певного універсального методу</w:t>
      </w:r>
      <w:r w:rsidRPr="00F71A2D">
        <w:rPr>
          <w:color w:val="auto"/>
          <w:szCs w:val="28"/>
        </w:rPr>
        <w:t>, який вирішує всі перераховані</w:t>
      </w:r>
      <w:r w:rsidR="0045541D">
        <w:rPr>
          <w:color w:val="auto"/>
          <w:szCs w:val="28"/>
        </w:rPr>
        <w:t xml:space="preserve"> вище проблеми в повному обсязі</w:t>
      </w:r>
      <w:r w:rsidRPr="00F71A2D">
        <w:rPr>
          <w:color w:val="auto"/>
          <w:szCs w:val="28"/>
        </w:rPr>
        <w:t>, т</w:t>
      </w:r>
      <w:r w:rsidR="0045541D">
        <w:rPr>
          <w:color w:val="auto"/>
          <w:szCs w:val="28"/>
        </w:rPr>
        <w:t xml:space="preserve">обто для всіх вхідних зображень. Однак </w:t>
      </w:r>
      <w:r w:rsidRPr="00F71A2D">
        <w:rPr>
          <w:color w:val="auto"/>
          <w:szCs w:val="28"/>
        </w:rPr>
        <w:t xml:space="preserve">існують методи вирішення різного роду більш вузьких завдань, </w:t>
      </w:r>
      <w:r w:rsidR="0045541D">
        <w:rPr>
          <w:color w:val="auto"/>
          <w:szCs w:val="28"/>
        </w:rPr>
        <w:t>вибір яких</w:t>
      </w:r>
      <w:r w:rsidRPr="00F71A2D">
        <w:rPr>
          <w:color w:val="auto"/>
          <w:szCs w:val="28"/>
        </w:rPr>
        <w:t xml:space="preserve"> залежить безпосередньо від типу самого завдання, типу об'єктів і характеру сцени, на якій вони зображені.</w:t>
      </w:r>
    </w:p>
    <w:p w14:paraId="17C2430C" w14:textId="77777777" w:rsidR="00F71A2D" w:rsidRPr="00F71A2D" w:rsidRDefault="00F71A2D" w:rsidP="001E1BAB">
      <w:pPr>
        <w:shd w:val="clear" w:color="auto" w:fill="FFFFFF"/>
        <w:spacing w:after="0"/>
        <w:jc w:val="both"/>
        <w:textAlignment w:val="baseline"/>
        <w:rPr>
          <w:color w:val="auto"/>
          <w:szCs w:val="28"/>
        </w:rPr>
      </w:pPr>
      <w:r w:rsidRPr="00F71A2D">
        <w:rPr>
          <w:color w:val="auto"/>
          <w:szCs w:val="28"/>
        </w:rPr>
        <w:t>Людина може порівняти зображення і ви</w:t>
      </w:r>
      <w:r w:rsidR="0045541D">
        <w:rPr>
          <w:color w:val="auto"/>
          <w:szCs w:val="28"/>
        </w:rPr>
        <w:t>діляти на них об'єкти візуально</w:t>
      </w:r>
      <w:r w:rsidRPr="00F71A2D">
        <w:rPr>
          <w:color w:val="auto"/>
          <w:szCs w:val="28"/>
        </w:rPr>
        <w:t xml:space="preserve">, на інтуїтивному рівні. Однак, для машини зображення </w:t>
      </w:r>
      <w:r>
        <w:rPr>
          <w:color w:val="auto"/>
          <w:szCs w:val="28"/>
        </w:rPr>
        <w:t>–</w:t>
      </w:r>
      <w:r w:rsidRPr="00F71A2D">
        <w:rPr>
          <w:color w:val="auto"/>
          <w:szCs w:val="28"/>
        </w:rPr>
        <w:t xml:space="preserve"> всього лише набір даних</w:t>
      </w:r>
      <w:r w:rsidR="0045541D">
        <w:rPr>
          <w:color w:val="auto"/>
          <w:szCs w:val="28"/>
        </w:rPr>
        <w:t xml:space="preserve">, який </w:t>
      </w:r>
      <w:r w:rsidR="0045541D" w:rsidRPr="00F71A2D">
        <w:rPr>
          <w:color w:val="auto"/>
          <w:szCs w:val="28"/>
        </w:rPr>
        <w:t>ні про що не говорить</w:t>
      </w:r>
      <w:r w:rsidRPr="00F71A2D">
        <w:rPr>
          <w:color w:val="auto"/>
          <w:szCs w:val="28"/>
        </w:rPr>
        <w:t xml:space="preserve">. </w:t>
      </w:r>
      <w:r w:rsidR="0045541D">
        <w:rPr>
          <w:color w:val="auto"/>
          <w:szCs w:val="28"/>
        </w:rPr>
        <w:t>М</w:t>
      </w:r>
      <w:r w:rsidRPr="00F71A2D">
        <w:rPr>
          <w:color w:val="auto"/>
          <w:szCs w:val="28"/>
        </w:rPr>
        <w:t>о</w:t>
      </w:r>
      <w:r w:rsidR="0045541D">
        <w:rPr>
          <w:color w:val="auto"/>
          <w:szCs w:val="28"/>
        </w:rPr>
        <w:t>жна описати два підходи до того, щоб якось навчити</w:t>
      </w:r>
      <w:r w:rsidRPr="00F71A2D">
        <w:rPr>
          <w:color w:val="auto"/>
          <w:szCs w:val="28"/>
        </w:rPr>
        <w:t xml:space="preserve"> машину цим людським умінням.</w:t>
      </w:r>
    </w:p>
    <w:p w14:paraId="1292F15D" w14:textId="2CD21799" w:rsidR="00F71A2D" w:rsidRPr="00F71A2D" w:rsidRDefault="00F71A2D" w:rsidP="001E1BAB">
      <w:pPr>
        <w:shd w:val="clear" w:color="auto" w:fill="FFFFFF"/>
        <w:spacing w:after="0"/>
        <w:jc w:val="both"/>
        <w:textAlignment w:val="baseline"/>
        <w:rPr>
          <w:color w:val="auto"/>
          <w:szCs w:val="28"/>
        </w:rPr>
      </w:pPr>
      <w:r w:rsidRPr="00F71A2D">
        <w:rPr>
          <w:color w:val="auto"/>
          <w:szCs w:val="28"/>
        </w:rPr>
        <w:t>Є певні методи для порівняння зображень, засновані на зіставленні знань про зображення в цілому. У загальному випадку це виглядає наступним чином: для кожної точки зображення обчис</w:t>
      </w:r>
      <w:r w:rsidR="0045541D">
        <w:rPr>
          <w:color w:val="auto"/>
          <w:szCs w:val="28"/>
        </w:rPr>
        <w:t>люється значення певної функції</w:t>
      </w:r>
      <w:r w:rsidRPr="00F71A2D">
        <w:rPr>
          <w:color w:val="auto"/>
          <w:szCs w:val="28"/>
        </w:rPr>
        <w:t>, на підставі цих значень можна приписати зображенню певну характеристику, тоді завдання порівняння зображень зводиться до задачі порівняння таких характеристик. За великим рахунком, ці методи настільки ж погані, наскільки прості, і працюють прийнятно, практичн</w:t>
      </w:r>
      <w:r w:rsidR="0045541D">
        <w:rPr>
          <w:color w:val="auto"/>
          <w:szCs w:val="28"/>
        </w:rPr>
        <w:t>о, тільки в ідеальних ситуаціях</w:t>
      </w:r>
      <w:r w:rsidRPr="00F71A2D">
        <w:rPr>
          <w:color w:val="auto"/>
          <w:szCs w:val="28"/>
        </w:rPr>
        <w:t xml:space="preserve">. Причин цьому </w:t>
      </w:r>
      <w:r w:rsidR="0045541D">
        <w:rPr>
          <w:color w:val="auto"/>
          <w:szCs w:val="28"/>
        </w:rPr>
        <w:t>багато</w:t>
      </w:r>
      <w:r w:rsidRPr="00F71A2D">
        <w:rPr>
          <w:color w:val="auto"/>
          <w:szCs w:val="28"/>
        </w:rPr>
        <w:t xml:space="preserve">: поява нових об'єктів на зображенні, перекриття одних об'єктів іншими, шуми, зміни масштабу, </w:t>
      </w:r>
      <w:r w:rsidR="0045541D">
        <w:rPr>
          <w:color w:val="auto"/>
          <w:szCs w:val="28"/>
        </w:rPr>
        <w:t xml:space="preserve">зміни </w:t>
      </w:r>
      <w:r w:rsidRPr="00F71A2D">
        <w:rPr>
          <w:color w:val="auto"/>
          <w:szCs w:val="28"/>
        </w:rPr>
        <w:t>положення об'єкта на зображенні, положення камери в тривимірном</w:t>
      </w:r>
      <w:r w:rsidR="0030484A">
        <w:rPr>
          <w:color w:val="auto"/>
          <w:szCs w:val="28"/>
        </w:rPr>
        <w:t>у просторі, освітлення, аффінні перетворення</w:t>
      </w:r>
      <w:r w:rsidR="00210F7E">
        <w:rPr>
          <w:color w:val="auto"/>
          <w:szCs w:val="28"/>
        </w:rPr>
        <w:t>,</w:t>
      </w:r>
      <w:r w:rsidR="0030484A">
        <w:rPr>
          <w:color w:val="auto"/>
          <w:szCs w:val="28"/>
        </w:rPr>
        <w:t xml:space="preserve"> </w:t>
      </w:r>
      <w:r w:rsidR="00210F7E">
        <w:rPr>
          <w:color w:val="auto"/>
          <w:szCs w:val="28"/>
        </w:rPr>
        <w:t>тощо</w:t>
      </w:r>
      <w:r w:rsidR="0030484A">
        <w:rPr>
          <w:color w:val="auto"/>
          <w:szCs w:val="28"/>
        </w:rPr>
        <w:t>. Власне</w:t>
      </w:r>
      <w:r w:rsidRPr="00F71A2D">
        <w:rPr>
          <w:color w:val="auto"/>
          <w:szCs w:val="28"/>
        </w:rPr>
        <w:t>, погані якості цих методів обумовлені їх основною ідеєю, тобто тим, що в характеристику вносить вклад кожна точка зображення, яким би поганим цей внесок не був.</w:t>
      </w:r>
    </w:p>
    <w:p w14:paraId="2A4233A2" w14:textId="0B7E5CB5" w:rsidR="00F71A2D" w:rsidRPr="00F71A2D" w:rsidRDefault="00F71A2D" w:rsidP="001E1BAB">
      <w:pPr>
        <w:shd w:val="clear" w:color="auto" w:fill="FFFFFF"/>
        <w:spacing w:after="0"/>
        <w:jc w:val="both"/>
        <w:textAlignment w:val="baseline"/>
        <w:rPr>
          <w:color w:val="auto"/>
          <w:szCs w:val="28"/>
        </w:rPr>
      </w:pPr>
      <w:r w:rsidRPr="00F71A2D">
        <w:rPr>
          <w:color w:val="auto"/>
          <w:szCs w:val="28"/>
        </w:rPr>
        <w:t xml:space="preserve">Остання фраза відразу наштовхує </w:t>
      </w:r>
      <w:r w:rsidR="004A2376">
        <w:rPr>
          <w:color w:val="auto"/>
          <w:szCs w:val="28"/>
        </w:rPr>
        <w:t>на рішення, яке</w:t>
      </w:r>
      <w:r w:rsidRPr="00F71A2D">
        <w:rPr>
          <w:color w:val="auto"/>
          <w:szCs w:val="28"/>
        </w:rPr>
        <w:t xml:space="preserve"> </w:t>
      </w:r>
      <w:r w:rsidR="004A2376">
        <w:rPr>
          <w:color w:val="auto"/>
          <w:szCs w:val="28"/>
        </w:rPr>
        <w:t>не має</w:t>
      </w:r>
      <w:r w:rsidRPr="00F71A2D">
        <w:rPr>
          <w:color w:val="auto"/>
          <w:szCs w:val="28"/>
        </w:rPr>
        <w:t xml:space="preserve"> таких проблем: треба або якось вибирати точки,</w:t>
      </w:r>
      <w:r w:rsidR="004A2376">
        <w:rPr>
          <w:color w:val="auto"/>
          <w:szCs w:val="28"/>
        </w:rPr>
        <w:t xml:space="preserve"> які</w:t>
      </w:r>
      <w:r w:rsidRPr="00F71A2D">
        <w:rPr>
          <w:color w:val="auto"/>
          <w:szCs w:val="28"/>
        </w:rPr>
        <w:t xml:space="preserve"> вносять вн</w:t>
      </w:r>
      <w:r w:rsidR="004A2376">
        <w:rPr>
          <w:color w:val="auto"/>
          <w:szCs w:val="28"/>
        </w:rPr>
        <w:t>есок у характеристику, або, виділяти деякі особливі (</w:t>
      </w:r>
      <w:r w:rsidRPr="00F71A2D">
        <w:rPr>
          <w:color w:val="auto"/>
          <w:szCs w:val="28"/>
        </w:rPr>
        <w:t xml:space="preserve">ключові) точки і порівнювати їх. </w:t>
      </w:r>
      <w:r w:rsidR="004A2376">
        <w:rPr>
          <w:color w:val="auto"/>
          <w:szCs w:val="28"/>
        </w:rPr>
        <w:t>Так з’явилася ідея</w:t>
      </w:r>
      <w:r w:rsidRPr="00F71A2D">
        <w:rPr>
          <w:color w:val="auto"/>
          <w:szCs w:val="28"/>
        </w:rPr>
        <w:t xml:space="preserve"> зіставлення зображень по ключових точках. Можна сказати, що </w:t>
      </w:r>
      <w:del w:id="34" w:author="Asus" w:date="2014-06-08T23:20:00Z">
        <w:r w:rsidRPr="00F71A2D" w:rsidDel="001F040C">
          <w:rPr>
            <w:color w:val="auto"/>
            <w:szCs w:val="28"/>
          </w:rPr>
          <w:delText xml:space="preserve">ми </w:delText>
        </w:r>
      </w:del>
      <w:r w:rsidRPr="00F71A2D">
        <w:rPr>
          <w:color w:val="auto"/>
          <w:szCs w:val="28"/>
        </w:rPr>
        <w:t xml:space="preserve">замінюємо зображення деякої моделлю </w:t>
      </w:r>
      <w:r>
        <w:rPr>
          <w:color w:val="auto"/>
          <w:szCs w:val="28"/>
        </w:rPr>
        <w:t>–</w:t>
      </w:r>
      <w:r w:rsidRPr="00F71A2D">
        <w:rPr>
          <w:color w:val="auto"/>
          <w:szCs w:val="28"/>
        </w:rPr>
        <w:t xml:space="preserve"> набором його ключових точок. </w:t>
      </w:r>
      <w:r w:rsidR="004A2376">
        <w:rPr>
          <w:color w:val="auto"/>
          <w:szCs w:val="28"/>
        </w:rPr>
        <w:t>Відразу відзначимо, що особливою</w:t>
      </w:r>
      <w:r w:rsidRPr="00F71A2D">
        <w:rPr>
          <w:color w:val="auto"/>
          <w:szCs w:val="28"/>
        </w:rPr>
        <w:t xml:space="preserve"> називатиметься така точка зображеного об'єкта, яка з великою часткою ймовірності буде знайдена на іншому зображенні цього ж об'єкта. Детектором будемо називати метод вилучення ключових точок із зображення. Детектор повинен забезпечувати інваріантність знаходження одних і тих же особливих точок щодо перетворень зображень.</w:t>
      </w:r>
    </w:p>
    <w:p w14:paraId="48C3A631" w14:textId="4EBDE7B3" w:rsidR="00F71A2D" w:rsidRPr="00F71A2D" w:rsidRDefault="00F71A2D" w:rsidP="001E1BAB">
      <w:pPr>
        <w:shd w:val="clear" w:color="auto" w:fill="FFFFFF"/>
        <w:spacing w:after="0"/>
        <w:jc w:val="both"/>
        <w:textAlignment w:val="baseline"/>
        <w:rPr>
          <w:color w:val="auto"/>
          <w:szCs w:val="28"/>
        </w:rPr>
      </w:pPr>
      <w:r>
        <w:rPr>
          <w:color w:val="auto"/>
          <w:szCs w:val="28"/>
        </w:rPr>
        <w:t>Але</w:t>
      </w:r>
      <w:r w:rsidRPr="00F71A2D">
        <w:rPr>
          <w:color w:val="auto"/>
          <w:szCs w:val="28"/>
        </w:rPr>
        <w:t xml:space="preserve"> залишається незрозумілим </w:t>
      </w:r>
      <w:r>
        <w:rPr>
          <w:color w:val="auto"/>
          <w:szCs w:val="28"/>
        </w:rPr>
        <w:t>–</w:t>
      </w:r>
      <w:r w:rsidRPr="00F71A2D">
        <w:rPr>
          <w:color w:val="auto"/>
          <w:szCs w:val="28"/>
        </w:rPr>
        <w:t xml:space="preserve"> яким</w:t>
      </w:r>
      <w:r>
        <w:rPr>
          <w:color w:val="auto"/>
          <w:szCs w:val="28"/>
        </w:rPr>
        <w:t xml:space="preserve"> </w:t>
      </w:r>
      <w:r w:rsidRPr="00F71A2D">
        <w:rPr>
          <w:color w:val="auto"/>
          <w:szCs w:val="28"/>
        </w:rPr>
        <w:t xml:space="preserve">чином визначати яка ключова точка одного зображення відповідає ключовій точці іншого зображення. Адже після застосування детектора можна визначити тільки координати особливих точок, а вони на кожному зображенні різні. Тут і </w:t>
      </w:r>
      <w:r w:rsidR="004A2376">
        <w:rPr>
          <w:color w:val="auto"/>
          <w:szCs w:val="28"/>
        </w:rPr>
        <w:t>потрібні</w:t>
      </w:r>
      <w:r w:rsidRPr="00F71A2D">
        <w:rPr>
          <w:color w:val="auto"/>
          <w:szCs w:val="28"/>
        </w:rPr>
        <w:t xml:space="preserve"> дескриптори. Дескриптор </w:t>
      </w:r>
      <w:r>
        <w:rPr>
          <w:color w:val="auto"/>
          <w:szCs w:val="28"/>
        </w:rPr>
        <w:t>–</w:t>
      </w:r>
      <w:r w:rsidRPr="00F71A2D">
        <w:rPr>
          <w:color w:val="auto"/>
          <w:szCs w:val="28"/>
        </w:rPr>
        <w:t xml:space="preserve"> ідентифікатор ключової точки, що виділяє її з іншої мас</w:t>
      </w:r>
      <w:r w:rsidR="004A2376">
        <w:rPr>
          <w:color w:val="auto"/>
          <w:szCs w:val="28"/>
        </w:rPr>
        <w:t>и особливих точок. У свою чергу</w:t>
      </w:r>
      <w:r w:rsidRPr="00F71A2D">
        <w:rPr>
          <w:color w:val="auto"/>
          <w:szCs w:val="28"/>
        </w:rPr>
        <w:t>, дескриптори повинні забезпечувати інваріантність знаходження відповідності між особливими точками щодо перетворень зображень.</w:t>
      </w:r>
    </w:p>
    <w:p w14:paraId="14CB8590" w14:textId="6CA4E8E4" w:rsidR="00F71A2D" w:rsidRPr="00F71A2D" w:rsidRDefault="00F71A2D" w:rsidP="001E1BAB">
      <w:pPr>
        <w:shd w:val="clear" w:color="auto" w:fill="FFFFFF"/>
        <w:spacing w:after="0"/>
        <w:jc w:val="both"/>
        <w:textAlignment w:val="baseline"/>
        <w:rPr>
          <w:color w:val="auto"/>
          <w:szCs w:val="28"/>
        </w:rPr>
      </w:pPr>
      <w:r w:rsidRPr="00F71A2D">
        <w:rPr>
          <w:color w:val="auto"/>
          <w:szCs w:val="28"/>
        </w:rPr>
        <w:t>У підсумку виходить наступна схема рішення задачі зіставлення зображень:</w:t>
      </w:r>
    </w:p>
    <w:p w14:paraId="5ECF9E08" w14:textId="0D8768B2" w:rsidR="00F71A2D" w:rsidRPr="00F71A2D" w:rsidRDefault="00F71A2D" w:rsidP="001E1BAB">
      <w:pPr>
        <w:shd w:val="clear" w:color="auto" w:fill="FFFFFF"/>
        <w:spacing w:after="0"/>
        <w:jc w:val="both"/>
        <w:textAlignment w:val="baseline"/>
        <w:rPr>
          <w:color w:val="auto"/>
          <w:szCs w:val="28"/>
        </w:rPr>
      </w:pPr>
      <w:r w:rsidRPr="00F71A2D">
        <w:rPr>
          <w:color w:val="auto"/>
          <w:szCs w:val="28"/>
        </w:rPr>
        <w:t>1. На зображеннях виділяються ключові точки і їх дескриптори.</w:t>
      </w:r>
    </w:p>
    <w:p w14:paraId="5DEE8600" w14:textId="77777777" w:rsidR="00F71A2D" w:rsidRPr="00F71A2D" w:rsidRDefault="00F71A2D" w:rsidP="001E1BAB">
      <w:pPr>
        <w:shd w:val="clear" w:color="auto" w:fill="FFFFFF"/>
        <w:spacing w:after="0"/>
        <w:jc w:val="both"/>
        <w:textAlignment w:val="baseline"/>
        <w:rPr>
          <w:color w:val="auto"/>
          <w:szCs w:val="28"/>
        </w:rPr>
      </w:pPr>
      <w:r w:rsidRPr="00F71A2D">
        <w:rPr>
          <w:color w:val="auto"/>
          <w:szCs w:val="28"/>
        </w:rPr>
        <w:t>2. За збігом дескрипторів виділяються відповідні один одному ключові точки.</w:t>
      </w:r>
    </w:p>
    <w:p w14:paraId="229799D3" w14:textId="6D418F5A" w:rsidR="00F71A2D" w:rsidRPr="00F71A2D" w:rsidRDefault="00F71A2D" w:rsidP="001E1BAB">
      <w:pPr>
        <w:shd w:val="clear" w:color="auto" w:fill="FFFFFF"/>
        <w:spacing w:after="0"/>
        <w:jc w:val="both"/>
        <w:textAlignment w:val="baseline"/>
        <w:rPr>
          <w:color w:val="auto"/>
          <w:szCs w:val="28"/>
        </w:rPr>
      </w:pPr>
      <w:r w:rsidRPr="00F71A2D">
        <w:rPr>
          <w:color w:val="auto"/>
          <w:szCs w:val="28"/>
        </w:rPr>
        <w:t xml:space="preserve">3. На основі набору </w:t>
      </w:r>
      <w:r w:rsidR="006E7059">
        <w:rPr>
          <w:color w:val="auto"/>
          <w:szCs w:val="28"/>
        </w:rPr>
        <w:t>однакових</w:t>
      </w:r>
      <w:r w:rsidRPr="00F71A2D">
        <w:rPr>
          <w:color w:val="auto"/>
          <w:szCs w:val="28"/>
        </w:rPr>
        <w:t xml:space="preserve"> ключових точок будуєтьс</w:t>
      </w:r>
      <w:r w:rsidR="006E7059">
        <w:rPr>
          <w:color w:val="auto"/>
          <w:szCs w:val="28"/>
        </w:rPr>
        <w:t>я модель перетворення зображень</w:t>
      </w:r>
      <w:r w:rsidRPr="00F71A2D">
        <w:rPr>
          <w:color w:val="auto"/>
          <w:szCs w:val="28"/>
        </w:rPr>
        <w:t>, за допомогою якого з одного</w:t>
      </w:r>
      <w:r w:rsidR="006E7059">
        <w:rPr>
          <w:color w:val="auto"/>
          <w:szCs w:val="28"/>
        </w:rPr>
        <w:t xml:space="preserve"> зображення можна отримати інше</w:t>
      </w:r>
      <w:r w:rsidRPr="00F71A2D">
        <w:rPr>
          <w:color w:val="auto"/>
          <w:szCs w:val="28"/>
        </w:rPr>
        <w:t>.</w:t>
      </w:r>
    </w:p>
    <w:p w14:paraId="2CF4F5BE" w14:textId="5EAD80A5" w:rsidR="00F71A2D" w:rsidRPr="00F71A2D" w:rsidRDefault="00F71A2D" w:rsidP="001E1BAB">
      <w:pPr>
        <w:shd w:val="clear" w:color="auto" w:fill="FFFFFF"/>
        <w:spacing w:after="0"/>
        <w:jc w:val="both"/>
        <w:textAlignment w:val="baseline"/>
        <w:rPr>
          <w:color w:val="auto"/>
          <w:szCs w:val="28"/>
        </w:rPr>
      </w:pPr>
      <w:r w:rsidRPr="00F71A2D">
        <w:rPr>
          <w:color w:val="auto"/>
          <w:szCs w:val="28"/>
        </w:rPr>
        <w:t>На кожному етапі є свої пробл</w:t>
      </w:r>
      <w:r w:rsidR="006E7059">
        <w:rPr>
          <w:color w:val="auto"/>
          <w:szCs w:val="28"/>
        </w:rPr>
        <w:t>еми і різні методи їх вирішення</w:t>
      </w:r>
      <w:r w:rsidRPr="00F71A2D">
        <w:rPr>
          <w:color w:val="auto"/>
          <w:szCs w:val="28"/>
        </w:rPr>
        <w:t xml:space="preserve">, що вносить </w:t>
      </w:r>
      <w:r w:rsidR="006E7059">
        <w:rPr>
          <w:color w:val="auto"/>
          <w:szCs w:val="28"/>
        </w:rPr>
        <w:t>деяку невизначеність</w:t>
      </w:r>
      <w:r w:rsidRPr="00F71A2D">
        <w:rPr>
          <w:color w:val="auto"/>
          <w:szCs w:val="28"/>
        </w:rPr>
        <w:t xml:space="preserve"> в рішення початкової завдання. Далі будемо розглядати першу частину рішення, а саме виділення особливих точок та їх дескрипторів методом SIFT</w:t>
      </w:r>
      <w:r w:rsidR="006E7059">
        <w:rPr>
          <w:color w:val="auto"/>
          <w:szCs w:val="28"/>
        </w:rPr>
        <w:t xml:space="preserve"> </w:t>
      </w:r>
      <w:r w:rsidR="006E7059" w:rsidRPr="006E7059">
        <w:rPr>
          <w:color w:val="auto"/>
          <w:szCs w:val="28"/>
        </w:rPr>
        <w:t>Scale-invariant feature transform</w:t>
      </w:r>
      <w:r w:rsidR="006E7059">
        <w:rPr>
          <w:color w:val="auto"/>
          <w:szCs w:val="28"/>
        </w:rPr>
        <w:t xml:space="preserve"> </w:t>
      </w:r>
      <w:r w:rsidRPr="00F71A2D">
        <w:rPr>
          <w:color w:val="auto"/>
          <w:szCs w:val="28"/>
        </w:rPr>
        <w:t>(</w:t>
      </w:r>
      <w:r w:rsidR="00EF4EC6">
        <w:rPr>
          <w:color w:val="auto"/>
          <w:szCs w:val="28"/>
        </w:rPr>
        <w:t>м</w:t>
      </w:r>
      <w:r w:rsidR="006E7059">
        <w:rPr>
          <w:color w:val="auto"/>
          <w:szCs w:val="28"/>
        </w:rPr>
        <w:t xml:space="preserve">асштаб </w:t>
      </w:r>
      <w:r w:rsidR="00EF4EC6">
        <w:rPr>
          <w:color w:val="auto"/>
          <w:szCs w:val="28"/>
        </w:rPr>
        <w:t>і</w:t>
      </w:r>
      <w:r w:rsidR="006E7059">
        <w:rPr>
          <w:color w:val="auto"/>
          <w:szCs w:val="28"/>
        </w:rPr>
        <w:t xml:space="preserve">нваріантна </w:t>
      </w:r>
      <w:r w:rsidR="00EF4EC6">
        <w:rPr>
          <w:color w:val="auto"/>
          <w:szCs w:val="28"/>
        </w:rPr>
        <w:t>ф</w:t>
      </w:r>
      <w:r w:rsidR="006E7059">
        <w:rPr>
          <w:color w:val="auto"/>
          <w:szCs w:val="28"/>
        </w:rPr>
        <w:t xml:space="preserve">ункція </w:t>
      </w:r>
      <w:r w:rsidR="00EF4EC6">
        <w:rPr>
          <w:color w:val="auto"/>
          <w:szCs w:val="28"/>
        </w:rPr>
        <w:t>п</w:t>
      </w:r>
      <w:r w:rsidRPr="006E7059">
        <w:rPr>
          <w:color w:val="auto"/>
          <w:szCs w:val="28"/>
        </w:rPr>
        <w:t>еретворення</w:t>
      </w:r>
      <w:r w:rsidRPr="00F71A2D">
        <w:rPr>
          <w:color w:val="auto"/>
          <w:szCs w:val="28"/>
        </w:rPr>
        <w:t xml:space="preserve">). </w:t>
      </w:r>
    </w:p>
    <w:p w14:paraId="4C843571" w14:textId="77777777" w:rsidR="00F71A2D" w:rsidRPr="00F71A2D" w:rsidRDefault="00F71A2D" w:rsidP="001E1BAB">
      <w:pPr>
        <w:shd w:val="clear" w:color="auto" w:fill="FFFFFF"/>
        <w:spacing w:after="0"/>
        <w:jc w:val="both"/>
        <w:textAlignment w:val="baseline"/>
        <w:rPr>
          <w:color w:val="auto"/>
          <w:szCs w:val="28"/>
        </w:rPr>
      </w:pPr>
      <w:r w:rsidRPr="00F71A2D">
        <w:rPr>
          <w:color w:val="auto"/>
          <w:szCs w:val="28"/>
        </w:rPr>
        <w:t xml:space="preserve">На останок перерахуємо деякі перетворення, щодо яких </w:t>
      </w:r>
      <w:r>
        <w:rPr>
          <w:color w:val="auto"/>
          <w:szCs w:val="28"/>
        </w:rPr>
        <w:t>необхідно</w:t>
      </w:r>
      <w:r w:rsidRPr="00F71A2D">
        <w:rPr>
          <w:color w:val="auto"/>
          <w:szCs w:val="28"/>
        </w:rPr>
        <w:t xml:space="preserve"> отримати </w:t>
      </w:r>
      <w:r w:rsidR="00590DC7">
        <w:rPr>
          <w:color w:val="auto"/>
          <w:szCs w:val="28"/>
        </w:rPr>
        <w:t>і</w:t>
      </w:r>
      <w:r w:rsidRPr="00F71A2D">
        <w:rPr>
          <w:color w:val="auto"/>
          <w:szCs w:val="28"/>
        </w:rPr>
        <w:t>нвар</w:t>
      </w:r>
      <w:r w:rsidR="00590DC7">
        <w:rPr>
          <w:color w:val="auto"/>
          <w:szCs w:val="28"/>
        </w:rPr>
        <w:t>і</w:t>
      </w:r>
      <w:r w:rsidRPr="00F71A2D">
        <w:rPr>
          <w:color w:val="auto"/>
          <w:szCs w:val="28"/>
        </w:rPr>
        <w:t>антн</w:t>
      </w:r>
      <w:r w:rsidR="00590DC7">
        <w:rPr>
          <w:color w:val="auto"/>
          <w:szCs w:val="28"/>
        </w:rPr>
        <w:t>і</w:t>
      </w:r>
      <w:r w:rsidRPr="00F71A2D">
        <w:rPr>
          <w:color w:val="auto"/>
          <w:szCs w:val="28"/>
        </w:rPr>
        <w:t>сть:</w:t>
      </w:r>
    </w:p>
    <w:p w14:paraId="07030B78" w14:textId="412D2EAE" w:rsidR="00F71A2D" w:rsidRPr="00F71A2D" w:rsidRDefault="00F71A2D" w:rsidP="001E1BAB">
      <w:pPr>
        <w:shd w:val="clear" w:color="auto" w:fill="FFFFFF"/>
        <w:spacing w:after="0"/>
        <w:jc w:val="both"/>
        <w:textAlignment w:val="baseline"/>
        <w:rPr>
          <w:color w:val="auto"/>
          <w:szCs w:val="28"/>
        </w:rPr>
      </w:pPr>
      <w:r w:rsidRPr="00F71A2D">
        <w:rPr>
          <w:color w:val="auto"/>
          <w:szCs w:val="28"/>
        </w:rPr>
        <w:t>1) зміщення</w:t>
      </w:r>
      <w:r w:rsidR="00590DC7">
        <w:rPr>
          <w:color w:val="auto"/>
          <w:szCs w:val="28"/>
        </w:rPr>
        <w:t>;</w:t>
      </w:r>
    </w:p>
    <w:p w14:paraId="1ADB9EC9" w14:textId="7D64A2E6" w:rsidR="00F71A2D" w:rsidRPr="00F71A2D" w:rsidRDefault="00F71A2D" w:rsidP="001E1BAB">
      <w:pPr>
        <w:shd w:val="clear" w:color="auto" w:fill="FFFFFF"/>
        <w:spacing w:after="0"/>
        <w:jc w:val="both"/>
        <w:textAlignment w:val="baseline"/>
        <w:rPr>
          <w:color w:val="auto"/>
          <w:szCs w:val="28"/>
        </w:rPr>
      </w:pPr>
      <w:r w:rsidRPr="00F71A2D">
        <w:rPr>
          <w:color w:val="auto"/>
          <w:szCs w:val="28"/>
        </w:rPr>
        <w:t>2) поворот</w:t>
      </w:r>
      <w:r w:rsidR="00590DC7">
        <w:rPr>
          <w:color w:val="auto"/>
          <w:szCs w:val="28"/>
        </w:rPr>
        <w:t>;</w:t>
      </w:r>
    </w:p>
    <w:p w14:paraId="76675497" w14:textId="18CA3BA8" w:rsidR="00F71A2D" w:rsidRPr="00F71A2D" w:rsidRDefault="00F71A2D" w:rsidP="001E1BAB">
      <w:pPr>
        <w:shd w:val="clear" w:color="auto" w:fill="FFFFFF"/>
        <w:spacing w:after="0"/>
        <w:jc w:val="both"/>
        <w:textAlignment w:val="baseline"/>
        <w:rPr>
          <w:color w:val="auto"/>
          <w:szCs w:val="28"/>
        </w:rPr>
      </w:pPr>
      <w:r w:rsidRPr="00F71A2D">
        <w:rPr>
          <w:color w:val="auto"/>
          <w:szCs w:val="28"/>
        </w:rPr>
        <w:t>3) масштаб (один і той же об'єкт може бути різних розмірів на різних зображеннях)</w:t>
      </w:r>
      <w:r w:rsidR="00590DC7">
        <w:rPr>
          <w:color w:val="auto"/>
          <w:szCs w:val="28"/>
        </w:rPr>
        <w:t>;</w:t>
      </w:r>
    </w:p>
    <w:p w14:paraId="7525214F" w14:textId="215F574D" w:rsidR="00F71A2D" w:rsidRPr="00F71A2D" w:rsidRDefault="00F71A2D" w:rsidP="001E1BAB">
      <w:pPr>
        <w:shd w:val="clear" w:color="auto" w:fill="FFFFFF"/>
        <w:spacing w:after="0"/>
        <w:jc w:val="both"/>
        <w:textAlignment w:val="baseline"/>
        <w:rPr>
          <w:color w:val="auto"/>
          <w:szCs w:val="28"/>
        </w:rPr>
      </w:pPr>
      <w:r w:rsidRPr="00F71A2D">
        <w:rPr>
          <w:color w:val="auto"/>
          <w:szCs w:val="28"/>
        </w:rPr>
        <w:t xml:space="preserve">4) зміни </w:t>
      </w:r>
      <w:r w:rsidR="00590DC7">
        <w:rPr>
          <w:color w:val="auto"/>
          <w:szCs w:val="28"/>
        </w:rPr>
        <w:t>яскравості;</w:t>
      </w:r>
    </w:p>
    <w:p w14:paraId="2C7BC8AA" w14:textId="61A4F272" w:rsidR="00F71A2D" w:rsidRPr="00F71A2D" w:rsidRDefault="00F71A2D" w:rsidP="001E1BAB">
      <w:pPr>
        <w:shd w:val="clear" w:color="auto" w:fill="FFFFFF"/>
        <w:spacing w:after="0"/>
        <w:jc w:val="both"/>
        <w:textAlignment w:val="baseline"/>
        <w:rPr>
          <w:color w:val="auto"/>
          <w:szCs w:val="28"/>
        </w:rPr>
      </w:pPr>
      <w:r w:rsidRPr="00F71A2D">
        <w:rPr>
          <w:color w:val="auto"/>
          <w:szCs w:val="28"/>
        </w:rPr>
        <w:t>5) зміни положення камери</w:t>
      </w:r>
      <w:r w:rsidR="00590DC7">
        <w:rPr>
          <w:color w:val="auto"/>
          <w:szCs w:val="28"/>
        </w:rPr>
        <w:t>.</w:t>
      </w:r>
    </w:p>
    <w:p w14:paraId="377C5615" w14:textId="77777777" w:rsidR="006E7059" w:rsidRPr="006E7059" w:rsidRDefault="006E7059" w:rsidP="001E1BAB">
      <w:pPr>
        <w:pStyle w:val="aff0"/>
        <w:shd w:val="clear" w:color="auto" w:fill="FFFFFF"/>
        <w:spacing w:before="0" w:beforeAutospacing="0" w:after="0" w:afterAutospacing="0" w:line="360" w:lineRule="auto"/>
        <w:ind w:firstLine="720"/>
        <w:jc w:val="both"/>
        <w:rPr>
          <w:sz w:val="28"/>
          <w:szCs w:val="28"/>
        </w:rPr>
      </w:pPr>
      <w:r w:rsidRPr="006E7059">
        <w:rPr>
          <w:sz w:val="28"/>
          <w:szCs w:val="28"/>
        </w:rPr>
        <w:t>Для будь-якого об'єкта на зображенні, ключові точки на об'єкті можуть бути вилучені для забезпечення опису об'єкта. Цей опис, витягнутий з навчального зображення, може бути використаний для ідентифікації об'єкта при спробі знайти об'єкт в тестовому зображенні, що містить безліч інших об'єктів. Для надійного розпізнавання, важливо, щоб ключові точки, витягнуті з образу, бути виявлені навіть при зміні масштабу зображення, наявності шуму та освітлення. Такі точки зазвичай лежать на висококонтрастних областях зображення, таких як края об'єкта.</w:t>
      </w:r>
    </w:p>
    <w:p w14:paraId="37FF365A" w14:textId="4F07148E" w:rsidR="006E7059" w:rsidRPr="006E7059" w:rsidRDefault="006E7059" w:rsidP="001E1BAB">
      <w:pPr>
        <w:pStyle w:val="aff0"/>
        <w:shd w:val="clear" w:color="auto" w:fill="FFFFFF"/>
        <w:spacing w:before="0" w:beforeAutospacing="0" w:after="0" w:afterAutospacing="0" w:line="360" w:lineRule="auto"/>
        <w:ind w:firstLine="720"/>
        <w:jc w:val="both"/>
        <w:rPr>
          <w:sz w:val="28"/>
          <w:szCs w:val="28"/>
        </w:rPr>
      </w:pPr>
      <w:r w:rsidRPr="006E7059">
        <w:rPr>
          <w:sz w:val="28"/>
          <w:szCs w:val="28"/>
        </w:rPr>
        <w:t>Ще однією важливою характеристикою цих точок є те, що відносні позиції між ними в оригінальній сцені не повинні змінитися при зміні з одного зображення на інше. Наприклад, якщо тільки чотири кута двері були використані в якості ознак, то вони будуть працювати незалежно від зміни положення дверей; але якщо були також викори</w:t>
      </w:r>
      <w:r>
        <w:rPr>
          <w:sz w:val="28"/>
          <w:szCs w:val="28"/>
        </w:rPr>
        <w:t>стані елементи рами, то визначення</w:t>
      </w:r>
      <w:r w:rsidRPr="006E7059">
        <w:rPr>
          <w:sz w:val="28"/>
          <w:szCs w:val="28"/>
        </w:rPr>
        <w:t xml:space="preserve"> не буде працювати, якщо двері відкриті або закриті. </w:t>
      </w:r>
    </w:p>
    <w:p w14:paraId="54D4E28D" w14:textId="44CC9336" w:rsidR="006E7059" w:rsidRPr="006E7059" w:rsidRDefault="006E7059" w:rsidP="001E1BAB">
      <w:pPr>
        <w:pStyle w:val="aff0"/>
        <w:shd w:val="clear" w:color="auto" w:fill="FFFFFF"/>
        <w:spacing w:before="0" w:beforeAutospacing="0" w:after="0" w:afterAutospacing="0" w:line="360" w:lineRule="auto"/>
        <w:ind w:firstLine="720"/>
        <w:jc w:val="both"/>
        <w:rPr>
          <w:sz w:val="28"/>
          <w:szCs w:val="28"/>
        </w:rPr>
      </w:pPr>
      <w:r w:rsidRPr="006E7059">
        <w:rPr>
          <w:sz w:val="28"/>
          <w:szCs w:val="28"/>
        </w:rPr>
        <w:t xml:space="preserve">SIFT може надійно ідентифікувати об'єкти навіть серед безладу і при частковій оклюзії, так як дескриптор-функція SIFT є </w:t>
      </w:r>
      <w:r w:rsidR="00180C7B">
        <w:rPr>
          <w:sz w:val="28"/>
          <w:szCs w:val="28"/>
          <w:lang w:val="uk-UA"/>
        </w:rPr>
        <w:t>і</w:t>
      </w:r>
      <w:r w:rsidRPr="006E7059">
        <w:rPr>
          <w:sz w:val="28"/>
          <w:szCs w:val="28"/>
        </w:rPr>
        <w:t>нвар</w:t>
      </w:r>
      <w:r w:rsidR="00180C7B">
        <w:rPr>
          <w:sz w:val="28"/>
          <w:szCs w:val="28"/>
          <w:lang w:val="uk-UA"/>
        </w:rPr>
        <w:t>і</w:t>
      </w:r>
      <w:r w:rsidRPr="006E7059">
        <w:rPr>
          <w:sz w:val="28"/>
          <w:szCs w:val="28"/>
        </w:rPr>
        <w:t xml:space="preserve">антною до масштабування, орієнтації </w:t>
      </w:r>
      <w:r w:rsidR="00180C7B">
        <w:rPr>
          <w:sz w:val="28"/>
          <w:szCs w:val="28"/>
          <w:lang w:val="uk-UA"/>
        </w:rPr>
        <w:t xml:space="preserve">та </w:t>
      </w:r>
      <w:r w:rsidRPr="006E7059">
        <w:rPr>
          <w:sz w:val="28"/>
          <w:szCs w:val="28"/>
        </w:rPr>
        <w:t xml:space="preserve">частково інваріантною до афінних перетворень і зміни освітлення. </w:t>
      </w:r>
    </w:p>
    <w:p w14:paraId="77385229" w14:textId="662F8E91" w:rsidR="00180C7B" w:rsidRDefault="006E7059" w:rsidP="001E1BAB">
      <w:pPr>
        <w:pStyle w:val="aff0"/>
        <w:shd w:val="clear" w:color="auto" w:fill="FFFFFF"/>
        <w:spacing w:before="0" w:beforeAutospacing="0" w:after="0" w:afterAutospacing="0" w:line="360" w:lineRule="auto"/>
        <w:ind w:firstLine="720"/>
        <w:jc w:val="both"/>
        <w:rPr>
          <w:rStyle w:val="apple-converted-space"/>
          <w:sz w:val="28"/>
          <w:szCs w:val="28"/>
          <w:lang w:val="uk-UA"/>
        </w:rPr>
      </w:pPr>
      <w:r>
        <w:rPr>
          <w:sz w:val="28"/>
          <w:szCs w:val="28"/>
        </w:rPr>
        <w:t>Ключові точки</w:t>
      </w:r>
      <w:r w:rsidR="00590DC7" w:rsidRPr="00590DC7">
        <w:rPr>
          <w:sz w:val="28"/>
          <w:szCs w:val="28"/>
        </w:rPr>
        <w:t xml:space="preserve"> об'єктів спочатку витягуються з набору еталонних зображень</w:t>
      </w:r>
      <w:r w:rsidR="00590DC7" w:rsidRPr="00590DC7">
        <w:rPr>
          <w:sz w:val="28"/>
          <w:szCs w:val="28"/>
          <w:lang w:val="uk-UA"/>
        </w:rPr>
        <w:t xml:space="preserve"> </w:t>
      </w:r>
      <w:r>
        <w:rPr>
          <w:sz w:val="28"/>
          <w:szCs w:val="28"/>
        </w:rPr>
        <w:t>і зберегаються</w:t>
      </w:r>
      <w:r w:rsidR="00590DC7" w:rsidRPr="00590DC7">
        <w:rPr>
          <w:sz w:val="28"/>
          <w:szCs w:val="28"/>
        </w:rPr>
        <w:t xml:space="preserve"> в базі даних.</w:t>
      </w:r>
      <w:r w:rsidR="00590DC7" w:rsidRPr="00590DC7">
        <w:rPr>
          <w:rStyle w:val="apple-converted-space"/>
          <w:sz w:val="28"/>
          <w:szCs w:val="28"/>
          <w:lang w:val="uk-UA"/>
        </w:rPr>
        <w:t xml:space="preserve"> </w:t>
      </w:r>
      <w:r w:rsidR="00590DC7" w:rsidRPr="00590DC7">
        <w:rPr>
          <w:sz w:val="28"/>
          <w:szCs w:val="28"/>
          <w:lang w:val="uk-UA"/>
        </w:rPr>
        <w:t>Об'єкт визн</w:t>
      </w:r>
      <w:r>
        <w:rPr>
          <w:sz w:val="28"/>
          <w:szCs w:val="28"/>
          <w:lang w:val="uk-UA"/>
        </w:rPr>
        <w:t>ач</w:t>
      </w:r>
      <w:r w:rsidR="00590DC7" w:rsidRPr="00590DC7">
        <w:rPr>
          <w:sz w:val="28"/>
          <w:szCs w:val="28"/>
          <w:lang w:val="uk-UA"/>
        </w:rPr>
        <w:t>ається в новому образі</w:t>
      </w:r>
      <w:r>
        <w:rPr>
          <w:sz w:val="28"/>
          <w:szCs w:val="28"/>
          <w:lang w:val="uk-UA"/>
        </w:rPr>
        <w:t>,</w:t>
      </w:r>
      <w:r w:rsidR="00590DC7" w:rsidRPr="00590DC7">
        <w:rPr>
          <w:sz w:val="28"/>
          <w:szCs w:val="28"/>
          <w:lang w:val="uk-UA"/>
        </w:rPr>
        <w:t xml:space="preserve"> індивід</w:t>
      </w:r>
      <w:r>
        <w:rPr>
          <w:sz w:val="28"/>
          <w:szCs w:val="28"/>
          <w:lang w:val="uk-UA"/>
        </w:rPr>
        <w:t>уально порівнюючи кожну</w:t>
      </w:r>
      <w:r w:rsidR="00590DC7" w:rsidRPr="00590DC7">
        <w:rPr>
          <w:sz w:val="28"/>
          <w:szCs w:val="28"/>
          <w:lang w:val="uk-UA"/>
        </w:rPr>
        <w:t xml:space="preserve"> функцію з нового образу до </w:t>
      </w:r>
      <w:r>
        <w:rPr>
          <w:sz w:val="28"/>
          <w:szCs w:val="28"/>
          <w:lang w:val="uk-UA"/>
        </w:rPr>
        <w:t>функці</w:t>
      </w:r>
      <w:r w:rsidR="00590DC7" w:rsidRPr="00590DC7">
        <w:rPr>
          <w:sz w:val="28"/>
          <w:szCs w:val="28"/>
          <w:lang w:val="uk-UA"/>
        </w:rPr>
        <w:t>ї</w:t>
      </w:r>
      <w:r>
        <w:rPr>
          <w:sz w:val="28"/>
          <w:szCs w:val="28"/>
          <w:lang w:val="uk-UA"/>
        </w:rPr>
        <w:t xml:space="preserve"> з бази даних, і знаходить</w:t>
      </w:r>
      <w:r w:rsidR="00590DC7" w:rsidRPr="00590DC7">
        <w:rPr>
          <w:sz w:val="28"/>
          <w:szCs w:val="28"/>
          <w:lang w:val="uk-UA"/>
        </w:rPr>
        <w:t xml:space="preserve"> кандидата на основі</w:t>
      </w:r>
      <w:r w:rsidR="00590DC7">
        <w:rPr>
          <w:rStyle w:val="apple-converted-space"/>
          <w:sz w:val="28"/>
          <w:szCs w:val="28"/>
          <w:lang w:val="uk-UA"/>
        </w:rPr>
        <w:t xml:space="preserve"> </w:t>
      </w:r>
      <w:hyperlink r:id="rId20" w:tooltip="Евклідова відстань" w:history="1">
        <w:r>
          <w:rPr>
            <w:rStyle w:val="af3"/>
            <w:color w:val="auto"/>
            <w:sz w:val="28"/>
            <w:szCs w:val="28"/>
            <w:u w:val="none"/>
            <w:lang w:val="uk-UA"/>
          </w:rPr>
          <w:t>евклидової</w:t>
        </w:r>
        <w:r w:rsidR="00590DC7" w:rsidRPr="00590DC7">
          <w:rPr>
            <w:rStyle w:val="af3"/>
            <w:color w:val="auto"/>
            <w:sz w:val="28"/>
            <w:szCs w:val="28"/>
            <w:u w:val="none"/>
            <w:lang w:val="uk-UA"/>
          </w:rPr>
          <w:t xml:space="preserve"> відстані</w:t>
        </w:r>
      </w:hyperlink>
      <w:r w:rsidR="00590DC7" w:rsidRPr="00590DC7">
        <w:rPr>
          <w:rStyle w:val="apple-converted-space"/>
          <w:sz w:val="28"/>
          <w:szCs w:val="28"/>
          <w:lang w:val="uk-UA"/>
        </w:rPr>
        <w:t xml:space="preserve"> </w:t>
      </w:r>
      <w:r w:rsidR="00590DC7" w:rsidRPr="00590DC7">
        <w:rPr>
          <w:sz w:val="28"/>
          <w:szCs w:val="28"/>
          <w:lang w:val="uk-UA"/>
        </w:rPr>
        <w:t>їх векторів ознак.</w:t>
      </w:r>
      <w:r w:rsidR="00590DC7" w:rsidRPr="00590DC7">
        <w:rPr>
          <w:rStyle w:val="apple-converted-space"/>
          <w:sz w:val="28"/>
          <w:szCs w:val="28"/>
          <w:lang w:val="uk-UA"/>
        </w:rPr>
        <w:t xml:space="preserve"> </w:t>
      </w:r>
      <w:r w:rsidR="00590DC7" w:rsidRPr="00590DC7">
        <w:rPr>
          <w:sz w:val="28"/>
          <w:szCs w:val="28"/>
          <w:lang w:val="uk-UA"/>
        </w:rPr>
        <w:t xml:space="preserve">З повним набором </w:t>
      </w:r>
      <w:r>
        <w:rPr>
          <w:sz w:val="28"/>
          <w:szCs w:val="28"/>
          <w:lang w:val="uk-UA"/>
        </w:rPr>
        <w:t>співпадінь</w:t>
      </w:r>
      <w:r w:rsidR="00590DC7" w:rsidRPr="00590DC7">
        <w:rPr>
          <w:sz w:val="28"/>
          <w:szCs w:val="28"/>
          <w:lang w:val="uk-UA"/>
        </w:rPr>
        <w:t xml:space="preserve">, підмножини ключових точок, які </w:t>
      </w:r>
      <w:r>
        <w:rPr>
          <w:sz w:val="28"/>
          <w:szCs w:val="28"/>
          <w:lang w:val="uk-UA"/>
        </w:rPr>
        <w:t>однакові на об'єкті та його розташуванні, масштабі</w:t>
      </w:r>
      <w:r w:rsidR="00590DC7" w:rsidRPr="00590DC7">
        <w:rPr>
          <w:sz w:val="28"/>
          <w:szCs w:val="28"/>
          <w:lang w:val="uk-UA"/>
        </w:rPr>
        <w:t xml:space="preserve"> </w:t>
      </w:r>
      <w:r w:rsidR="00180C7B">
        <w:rPr>
          <w:sz w:val="28"/>
          <w:szCs w:val="28"/>
          <w:lang w:val="uk-UA"/>
        </w:rPr>
        <w:t>та</w:t>
      </w:r>
      <w:r w:rsidR="00590DC7" w:rsidRPr="00590DC7">
        <w:rPr>
          <w:sz w:val="28"/>
          <w:szCs w:val="28"/>
          <w:lang w:val="uk-UA"/>
        </w:rPr>
        <w:t xml:space="preserve"> орієнтації</w:t>
      </w:r>
      <w:r>
        <w:rPr>
          <w:sz w:val="28"/>
          <w:szCs w:val="28"/>
          <w:lang w:val="uk-UA"/>
        </w:rPr>
        <w:t>,</w:t>
      </w:r>
      <w:r w:rsidR="00590DC7" w:rsidRPr="00590DC7">
        <w:rPr>
          <w:sz w:val="28"/>
          <w:szCs w:val="28"/>
          <w:lang w:val="uk-UA"/>
        </w:rPr>
        <w:t xml:space="preserve"> в новому образі ідентифікую</w:t>
      </w:r>
      <w:r>
        <w:rPr>
          <w:sz w:val="28"/>
          <w:szCs w:val="28"/>
          <w:lang w:val="uk-UA"/>
        </w:rPr>
        <w:t>ться, щоб відфільтрувати хороші</w:t>
      </w:r>
      <w:r w:rsidR="00590DC7" w:rsidRPr="00590DC7">
        <w:rPr>
          <w:sz w:val="28"/>
          <w:szCs w:val="28"/>
          <w:lang w:val="uk-UA"/>
        </w:rPr>
        <w:t xml:space="preserve"> </w:t>
      </w:r>
      <w:r>
        <w:rPr>
          <w:sz w:val="28"/>
          <w:szCs w:val="28"/>
          <w:lang w:val="uk-UA"/>
        </w:rPr>
        <w:t>співавдіння</w:t>
      </w:r>
      <w:r w:rsidR="00180C7B">
        <w:rPr>
          <w:sz w:val="28"/>
          <w:szCs w:val="28"/>
          <w:lang w:val="uk-UA"/>
        </w:rPr>
        <w:t xml:space="preserve"> (табл. 2.1)</w:t>
      </w:r>
      <w:r w:rsidR="00590DC7" w:rsidRPr="00590DC7">
        <w:rPr>
          <w:sz w:val="28"/>
          <w:szCs w:val="28"/>
          <w:lang w:val="uk-UA"/>
        </w:rPr>
        <w:t>.</w:t>
      </w:r>
      <w:r w:rsidR="00590DC7" w:rsidRPr="00590DC7">
        <w:rPr>
          <w:rStyle w:val="apple-converted-space"/>
          <w:sz w:val="28"/>
          <w:szCs w:val="28"/>
          <w:lang w:val="uk-UA"/>
        </w:rPr>
        <w:t xml:space="preserve"> </w:t>
      </w:r>
    </w:p>
    <w:p w14:paraId="313521DD" w14:textId="77777777" w:rsidR="00180C7B" w:rsidRDefault="00180C7B" w:rsidP="001E1BAB">
      <w:pPr>
        <w:pStyle w:val="aff0"/>
        <w:shd w:val="clear" w:color="auto" w:fill="FFFFFF"/>
        <w:spacing w:before="0" w:beforeAutospacing="0" w:after="0" w:afterAutospacing="0" w:line="360" w:lineRule="auto"/>
        <w:ind w:firstLine="720"/>
        <w:jc w:val="both"/>
        <w:rPr>
          <w:rStyle w:val="apple-converted-space"/>
          <w:sz w:val="28"/>
          <w:szCs w:val="28"/>
          <w:lang w:val="uk-UA"/>
        </w:rPr>
      </w:pPr>
    </w:p>
    <w:p w14:paraId="755CD55B" w14:textId="7F10590C" w:rsidR="00590DC7" w:rsidRDefault="00180C7B" w:rsidP="00180C7B">
      <w:pPr>
        <w:pStyle w:val="aff0"/>
        <w:shd w:val="clear" w:color="auto" w:fill="FFFFFF"/>
        <w:spacing w:before="0" w:beforeAutospacing="0" w:after="0" w:afterAutospacing="0" w:line="360" w:lineRule="auto"/>
        <w:jc w:val="both"/>
        <w:rPr>
          <w:sz w:val="28"/>
          <w:szCs w:val="28"/>
          <w:lang w:val="uk-UA"/>
        </w:rPr>
      </w:pPr>
      <w:r>
        <w:rPr>
          <w:sz w:val="28"/>
          <w:szCs w:val="28"/>
          <w:lang w:val="uk-UA"/>
        </w:rPr>
        <w:t>Таблиця 2.1 – Проблеми якості зображення</w:t>
      </w:r>
    </w:p>
    <w:tbl>
      <w:tblPr>
        <w:tblStyle w:val="aff6"/>
        <w:tblW w:w="0" w:type="auto"/>
        <w:tblLook w:val="04A0" w:firstRow="1" w:lastRow="0" w:firstColumn="1" w:lastColumn="0" w:noHBand="0" w:noVBand="1"/>
      </w:tblPr>
      <w:tblGrid>
        <w:gridCol w:w="3190"/>
        <w:gridCol w:w="3190"/>
        <w:gridCol w:w="3191"/>
      </w:tblGrid>
      <w:tr w:rsidR="00180C7B" w:rsidRPr="00210F7E" w14:paraId="2579EC84" w14:textId="77777777" w:rsidTr="007463E9">
        <w:tc>
          <w:tcPr>
            <w:tcW w:w="3190" w:type="dxa"/>
            <w:vAlign w:val="center"/>
          </w:tcPr>
          <w:p w14:paraId="139F3B05" w14:textId="39F0B557" w:rsidR="00180C7B" w:rsidRPr="00210F7E" w:rsidRDefault="00180C7B" w:rsidP="00180C7B">
            <w:pPr>
              <w:pStyle w:val="aff0"/>
              <w:spacing w:before="0" w:beforeAutospacing="0" w:after="0" w:afterAutospacing="0" w:line="360" w:lineRule="auto"/>
              <w:jc w:val="center"/>
              <w:rPr>
                <w:sz w:val="28"/>
                <w:szCs w:val="28"/>
                <w:lang w:val="uk-UA"/>
              </w:rPr>
            </w:pPr>
            <w:r w:rsidRPr="00210F7E">
              <w:rPr>
                <w:sz w:val="28"/>
                <w:szCs w:val="28"/>
              </w:rPr>
              <w:t>Проблема</w:t>
            </w:r>
          </w:p>
        </w:tc>
        <w:tc>
          <w:tcPr>
            <w:tcW w:w="3190" w:type="dxa"/>
            <w:vAlign w:val="center"/>
          </w:tcPr>
          <w:p w14:paraId="5EA7EAAF" w14:textId="62699981" w:rsidR="00180C7B" w:rsidRPr="00210F7E" w:rsidRDefault="00180C7B" w:rsidP="00180C7B">
            <w:pPr>
              <w:pStyle w:val="aff0"/>
              <w:spacing w:before="0" w:beforeAutospacing="0" w:after="0" w:afterAutospacing="0" w:line="360" w:lineRule="auto"/>
              <w:jc w:val="center"/>
              <w:rPr>
                <w:sz w:val="28"/>
                <w:szCs w:val="28"/>
                <w:lang w:val="uk-UA"/>
              </w:rPr>
            </w:pPr>
            <w:r w:rsidRPr="00210F7E">
              <w:rPr>
                <w:sz w:val="28"/>
                <w:szCs w:val="28"/>
              </w:rPr>
              <w:t>Техніка</w:t>
            </w:r>
          </w:p>
        </w:tc>
        <w:tc>
          <w:tcPr>
            <w:tcW w:w="3191" w:type="dxa"/>
            <w:vAlign w:val="center"/>
          </w:tcPr>
          <w:p w14:paraId="6AE31A6E" w14:textId="0832CDF9" w:rsidR="00180C7B" w:rsidRPr="00210F7E" w:rsidRDefault="00180C7B" w:rsidP="00180C7B">
            <w:pPr>
              <w:pStyle w:val="aff0"/>
              <w:spacing w:before="0" w:beforeAutospacing="0" w:after="0" w:afterAutospacing="0" w:line="360" w:lineRule="auto"/>
              <w:jc w:val="center"/>
              <w:rPr>
                <w:sz w:val="28"/>
                <w:szCs w:val="28"/>
                <w:lang w:val="uk-UA"/>
              </w:rPr>
            </w:pPr>
            <w:r w:rsidRPr="00210F7E">
              <w:rPr>
                <w:sz w:val="28"/>
                <w:szCs w:val="28"/>
              </w:rPr>
              <w:t>Перевага</w:t>
            </w:r>
          </w:p>
        </w:tc>
      </w:tr>
      <w:tr w:rsidR="00180C7B" w:rsidRPr="00210F7E" w14:paraId="036C7313" w14:textId="77777777" w:rsidTr="007463E9">
        <w:tc>
          <w:tcPr>
            <w:tcW w:w="3190" w:type="dxa"/>
            <w:vAlign w:val="center"/>
          </w:tcPr>
          <w:p w14:paraId="517355D9" w14:textId="47A9B88D" w:rsidR="00180C7B" w:rsidRPr="00210F7E" w:rsidRDefault="00210F7E" w:rsidP="00180C7B">
            <w:pPr>
              <w:pStyle w:val="aff0"/>
              <w:spacing w:before="0" w:beforeAutospacing="0" w:after="0" w:afterAutospacing="0" w:line="360" w:lineRule="auto"/>
              <w:jc w:val="both"/>
              <w:rPr>
                <w:sz w:val="28"/>
                <w:szCs w:val="28"/>
                <w:lang w:val="uk-UA"/>
              </w:rPr>
            </w:pPr>
            <w:r>
              <w:rPr>
                <w:sz w:val="28"/>
                <w:szCs w:val="28"/>
                <w:lang w:val="uk-UA"/>
              </w:rPr>
              <w:t>Р</w:t>
            </w:r>
            <w:r w:rsidR="00180C7B" w:rsidRPr="00210F7E">
              <w:rPr>
                <w:sz w:val="28"/>
                <w:szCs w:val="28"/>
              </w:rPr>
              <w:t>озмір / поворот</w:t>
            </w:r>
          </w:p>
        </w:tc>
        <w:tc>
          <w:tcPr>
            <w:tcW w:w="3190" w:type="dxa"/>
            <w:vAlign w:val="center"/>
          </w:tcPr>
          <w:p w14:paraId="50B15420" w14:textId="4C913B3A" w:rsidR="00180C7B" w:rsidRPr="00210F7E" w:rsidRDefault="00180C7B" w:rsidP="00210F7E">
            <w:pPr>
              <w:pStyle w:val="aff0"/>
              <w:spacing w:before="0" w:beforeAutospacing="0" w:after="0" w:afterAutospacing="0" w:line="360" w:lineRule="auto"/>
              <w:jc w:val="center"/>
              <w:rPr>
                <w:sz w:val="28"/>
                <w:szCs w:val="28"/>
                <w:lang w:val="uk-UA"/>
              </w:rPr>
            </w:pPr>
            <w:r w:rsidRPr="00210F7E">
              <w:rPr>
                <w:sz w:val="28"/>
                <w:szCs w:val="28"/>
              </w:rPr>
              <w:t>DoG</w:t>
            </w:r>
            <w:r w:rsidRPr="00210F7E">
              <w:rPr>
                <w:sz w:val="28"/>
                <w:szCs w:val="28"/>
                <w:lang w:val="uk-UA"/>
              </w:rPr>
              <w:t>/ піраміда розмір/ задана орієнтація</w:t>
            </w:r>
          </w:p>
        </w:tc>
        <w:tc>
          <w:tcPr>
            <w:tcW w:w="3191" w:type="dxa"/>
            <w:vAlign w:val="center"/>
          </w:tcPr>
          <w:p w14:paraId="3DF537DA" w14:textId="7C5AE585" w:rsidR="00180C7B" w:rsidRPr="00210F7E" w:rsidRDefault="00210F7E" w:rsidP="00210F7E">
            <w:pPr>
              <w:pStyle w:val="aff0"/>
              <w:spacing w:before="0" w:beforeAutospacing="0" w:after="0" w:afterAutospacing="0" w:line="360" w:lineRule="auto"/>
              <w:jc w:val="center"/>
              <w:rPr>
                <w:sz w:val="28"/>
                <w:szCs w:val="28"/>
                <w:lang w:val="uk-UA"/>
              </w:rPr>
            </w:pPr>
            <w:r>
              <w:rPr>
                <w:sz w:val="28"/>
                <w:szCs w:val="28"/>
                <w:lang w:val="uk-UA"/>
              </w:rPr>
              <w:t>Т</w:t>
            </w:r>
            <w:r w:rsidR="00180C7B" w:rsidRPr="00210F7E">
              <w:rPr>
                <w:sz w:val="28"/>
                <w:szCs w:val="28"/>
                <w:lang w:val="uk-UA"/>
              </w:rPr>
              <w:t xml:space="preserve">очність, стабільність, масштаб </w:t>
            </w:r>
            <w:r>
              <w:rPr>
                <w:sz w:val="28"/>
                <w:szCs w:val="28"/>
                <w:lang w:val="uk-UA"/>
              </w:rPr>
              <w:t>та</w:t>
            </w:r>
            <w:r w:rsidR="00180C7B" w:rsidRPr="00210F7E">
              <w:rPr>
                <w:sz w:val="28"/>
                <w:szCs w:val="28"/>
                <w:lang w:val="uk-UA"/>
              </w:rPr>
              <w:t xml:space="preserve"> інваріантність щодо обертань</w:t>
            </w:r>
          </w:p>
        </w:tc>
      </w:tr>
      <w:tr w:rsidR="00180C7B" w:rsidRPr="00210F7E" w14:paraId="765AEA35" w14:textId="77777777" w:rsidTr="007463E9">
        <w:tc>
          <w:tcPr>
            <w:tcW w:w="3190" w:type="dxa"/>
            <w:vAlign w:val="center"/>
          </w:tcPr>
          <w:p w14:paraId="72876150" w14:textId="7E9CA241" w:rsidR="00180C7B" w:rsidRPr="00210F7E" w:rsidRDefault="00180C7B" w:rsidP="00180C7B">
            <w:pPr>
              <w:pStyle w:val="aff0"/>
              <w:spacing w:before="0" w:beforeAutospacing="0" w:after="0" w:afterAutospacing="0" w:line="360" w:lineRule="auto"/>
              <w:jc w:val="both"/>
              <w:rPr>
                <w:sz w:val="28"/>
                <w:szCs w:val="28"/>
                <w:lang w:val="uk-UA"/>
              </w:rPr>
            </w:pPr>
            <w:r w:rsidRPr="00210F7E">
              <w:rPr>
                <w:sz w:val="28"/>
                <w:szCs w:val="28"/>
              </w:rPr>
              <w:t>Геометричні спотворення</w:t>
            </w:r>
          </w:p>
        </w:tc>
        <w:tc>
          <w:tcPr>
            <w:tcW w:w="3190" w:type="dxa"/>
            <w:vAlign w:val="center"/>
          </w:tcPr>
          <w:p w14:paraId="4EAD29DB" w14:textId="48833C1F" w:rsidR="00180C7B" w:rsidRPr="00210F7E" w:rsidRDefault="00210F7E" w:rsidP="00210F7E">
            <w:pPr>
              <w:pStyle w:val="aff0"/>
              <w:spacing w:before="0" w:beforeAutospacing="0" w:after="0" w:afterAutospacing="0" w:line="360" w:lineRule="auto"/>
              <w:jc w:val="center"/>
              <w:rPr>
                <w:sz w:val="28"/>
                <w:szCs w:val="28"/>
                <w:lang w:val="uk-UA"/>
              </w:rPr>
            </w:pPr>
            <w:r>
              <w:rPr>
                <w:sz w:val="28"/>
                <w:szCs w:val="28"/>
                <w:lang w:val="uk-UA"/>
              </w:rPr>
              <w:t>Р</w:t>
            </w:r>
            <w:r w:rsidR="00180C7B" w:rsidRPr="00210F7E">
              <w:rPr>
                <w:sz w:val="28"/>
                <w:szCs w:val="28"/>
              </w:rPr>
              <w:t>озмитість / ресемплінг</w:t>
            </w:r>
          </w:p>
        </w:tc>
        <w:tc>
          <w:tcPr>
            <w:tcW w:w="3191" w:type="dxa"/>
            <w:vAlign w:val="center"/>
          </w:tcPr>
          <w:p w14:paraId="642B90B2" w14:textId="2AD5DFD6" w:rsidR="00180C7B" w:rsidRPr="00210F7E" w:rsidRDefault="00210F7E" w:rsidP="00210F7E">
            <w:pPr>
              <w:pStyle w:val="aff0"/>
              <w:spacing w:before="0" w:beforeAutospacing="0" w:after="0" w:afterAutospacing="0" w:line="360" w:lineRule="auto"/>
              <w:jc w:val="center"/>
              <w:rPr>
                <w:sz w:val="28"/>
                <w:szCs w:val="28"/>
                <w:lang w:val="uk-UA"/>
              </w:rPr>
            </w:pPr>
            <w:r>
              <w:rPr>
                <w:sz w:val="28"/>
                <w:szCs w:val="28"/>
                <w:lang w:val="uk-UA"/>
              </w:rPr>
              <w:t>А</w:t>
            </w:r>
            <w:r w:rsidR="00180C7B" w:rsidRPr="00210F7E">
              <w:rPr>
                <w:sz w:val="28"/>
                <w:szCs w:val="28"/>
              </w:rPr>
              <w:t>ффінна інвариантність</w:t>
            </w:r>
          </w:p>
        </w:tc>
      </w:tr>
      <w:tr w:rsidR="00180C7B" w:rsidRPr="00210F7E" w14:paraId="32EF00F4" w14:textId="77777777" w:rsidTr="007463E9">
        <w:tc>
          <w:tcPr>
            <w:tcW w:w="3190" w:type="dxa"/>
            <w:vAlign w:val="center"/>
          </w:tcPr>
          <w:p w14:paraId="18D7E286" w14:textId="5CA8A8A0" w:rsidR="00180C7B" w:rsidRPr="00210F7E" w:rsidRDefault="00210F7E" w:rsidP="00210F7E">
            <w:pPr>
              <w:pStyle w:val="aff0"/>
              <w:spacing w:before="0" w:beforeAutospacing="0" w:after="0" w:afterAutospacing="0" w:line="360" w:lineRule="auto"/>
              <w:rPr>
                <w:sz w:val="28"/>
                <w:szCs w:val="28"/>
                <w:lang w:val="uk-UA"/>
              </w:rPr>
            </w:pPr>
            <w:r>
              <w:rPr>
                <w:sz w:val="28"/>
                <w:szCs w:val="28"/>
                <w:lang w:val="uk-UA"/>
              </w:rPr>
              <w:t>І</w:t>
            </w:r>
            <w:r w:rsidR="00180C7B" w:rsidRPr="00210F7E">
              <w:rPr>
                <w:sz w:val="28"/>
                <w:szCs w:val="28"/>
              </w:rPr>
              <w:t>ндексація та співпадання</w:t>
            </w:r>
          </w:p>
        </w:tc>
        <w:tc>
          <w:tcPr>
            <w:tcW w:w="3190" w:type="dxa"/>
            <w:vAlign w:val="center"/>
          </w:tcPr>
          <w:p w14:paraId="2D19FE7B" w14:textId="728995B8" w:rsidR="00180C7B" w:rsidRPr="00210F7E" w:rsidRDefault="00180C7B" w:rsidP="00210F7E">
            <w:pPr>
              <w:pStyle w:val="aff0"/>
              <w:spacing w:before="0" w:beforeAutospacing="0" w:after="0" w:afterAutospacing="0" w:line="360" w:lineRule="auto"/>
              <w:jc w:val="center"/>
              <w:rPr>
                <w:sz w:val="28"/>
                <w:szCs w:val="28"/>
                <w:lang w:val="uk-UA"/>
              </w:rPr>
            </w:pPr>
            <w:r w:rsidRPr="00210F7E">
              <w:rPr>
                <w:sz w:val="28"/>
                <w:szCs w:val="28"/>
                <w:lang w:val="en-US"/>
              </w:rPr>
              <w:t xml:space="preserve">Nearest naighbour / </w:t>
            </w:r>
            <w:r w:rsidRPr="00210F7E">
              <w:rPr>
                <w:sz w:val="28"/>
                <w:szCs w:val="28"/>
              </w:rPr>
              <w:t>пошук</w:t>
            </w:r>
            <w:r w:rsidRPr="00210F7E">
              <w:rPr>
                <w:sz w:val="28"/>
                <w:szCs w:val="28"/>
                <w:lang w:val="en-US"/>
              </w:rPr>
              <w:t xml:space="preserve"> Best Bin First</w:t>
            </w:r>
          </w:p>
        </w:tc>
        <w:tc>
          <w:tcPr>
            <w:tcW w:w="3191" w:type="dxa"/>
            <w:vAlign w:val="center"/>
          </w:tcPr>
          <w:p w14:paraId="59447951" w14:textId="4909B885" w:rsidR="00180C7B" w:rsidRPr="00210F7E" w:rsidRDefault="00180C7B" w:rsidP="00210F7E">
            <w:pPr>
              <w:pStyle w:val="aff0"/>
              <w:spacing w:before="0" w:beforeAutospacing="0" w:after="0" w:afterAutospacing="0" w:line="360" w:lineRule="auto"/>
              <w:jc w:val="center"/>
              <w:rPr>
                <w:sz w:val="28"/>
                <w:szCs w:val="28"/>
                <w:lang w:val="uk-UA"/>
              </w:rPr>
            </w:pPr>
            <w:r w:rsidRPr="00210F7E">
              <w:rPr>
                <w:sz w:val="28"/>
                <w:szCs w:val="28"/>
              </w:rPr>
              <w:t>Ефективність / швидкість</w:t>
            </w:r>
          </w:p>
        </w:tc>
      </w:tr>
      <w:tr w:rsidR="00180C7B" w:rsidRPr="00210F7E" w14:paraId="3686588A" w14:textId="77777777" w:rsidTr="007463E9">
        <w:tc>
          <w:tcPr>
            <w:tcW w:w="3190" w:type="dxa"/>
            <w:vAlign w:val="center"/>
          </w:tcPr>
          <w:p w14:paraId="16045308" w14:textId="14F89BD0" w:rsidR="00180C7B" w:rsidRPr="00210F7E" w:rsidRDefault="00180C7B" w:rsidP="00180C7B">
            <w:pPr>
              <w:pStyle w:val="aff0"/>
              <w:spacing w:before="0" w:beforeAutospacing="0" w:after="0" w:afterAutospacing="0" w:line="360" w:lineRule="auto"/>
              <w:jc w:val="both"/>
              <w:rPr>
                <w:sz w:val="28"/>
                <w:szCs w:val="28"/>
                <w:lang w:val="uk-UA"/>
              </w:rPr>
            </w:pPr>
            <w:r w:rsidRPr="00210F7E">
              <w:rPr>
                <w:sz w:val="28"/>
                <w:szCs w:val="28"/>
              </w:rPr>
              <w:t>Виявлення кластерів</w:t>
            </w:r>
          </w:p>
        </w:tc>
        <w:tc>
          <w:tcPr>
            <w:tcW w:w="3190" w:type="dxa"/>
            <w:vAlign w:val="center"/>
          </w:tcPr>
          <w:p w14:paraId="3EF20AD6" w14:textId="207E37B5" w:rsidR="00180C7B" w:rsidRPr="00210F7E" w:rsidRDefault="00180C7B" w:rsidP="00210F7E">
            <w:pPr>
              <w:pStyle w:val="aff0"/>
              <w:spacing w:before="0" w:beforeAutospacing="0" w:after="0" w:afterAutospacing="0" w:line="360" w:lineRule="auto"/>
              <w:jc w:val="center"/>
              <w:rPr>
                <w:sz w:val="28"/>
                <w:szCs w:val="28"/>
                <w:lang w:val="uk-UA"/>
              </w:rPr>
            </w:pPr>
            <w:r w:rsidRPr="00210F7E">
              <w:rPr>
                <w:sz w:val="28"/>
                <w:szCs w:val="28"/>
              </w:rPr>
              <w:t>Hough трансформація</w:t>
            </w:r>
          </w:p>
        </w:tc>
        <w:tc>
          <w:tcPr>
            <w:tcW w:w="3191" w:type="dxa"/>
            <w:vAlign w:val="center"/>
          </w:tcPr>
          <w:p w14:paraId="66967EAB" w14:textId="2CC9ACB6" w:rsidR="00180C7B" w:rsidRPr="00210F7E" w:rsidRDefault="00210F7E" w:rsidP="00210F7E">
            <w:pPr>
              <w:pStyle w:val="aff0"/>
              <w:spacing w:before="0" w:beforeAutospacing="0" w:after="0" w:afterAutospacing="0" w:line="360" w:lineRule="auto"/>
              <w:jc w:val="center"/>
              <w:rPr>
                <w:sz w:val="28"/>
                <w:szCs w:val="28"/>
                <w:lang w:val="uk-UA"/>
              </w:rPr>
            </w:pPr>
            <w:r>
              <w:rPr>
                <w:sz w:val="28"/>
                <w:szCs w:val="28"/>
                <w:lang w:val="uk-UA"/>
              </w:rPr>
              <w:t>Н</w:t>
            </w:r>
            <w:r w:rsidR="00180C7B" w:rsidRPr="00210F7E">
              <w:rPr>
                <w:sz w:val="28"/>
                <w:szCs w:val="28"/>
              </w:rPr>
              <w:t>адійні моделі позиції</w:t>
            </w:r>
          </w:p>
        </w:tc>
      </w:tr>
      <w:tr w:rsidR="00180C7B" w:rsidRPr="00210F7E" w14:paraId="2F7E7191" w14:textId="77777777" w:rsidTr="007463E9">
        <w:tc>
          <w:tcPr>
            <w:tcW w:w="3190" w:type="dxa"/>
            <w:vAlign w:val="center"/>
          </w:tcPr>
          <w:p w14:paraId="5AFF679E" w14:textId="1DD570A0" w:rsidR="00180C7B" w:rsidRPr="00210F7E" w:rsidRDefault="00180C7B" w:rsidP="00180C7B">
            <w:pPr>
              <w:pStyle w:val="aff0"/>
              <w:spacing w:before="0" w:beforeAutospacing="0" w:after="0" w:afterAutospacing="0" w:line="360" w:lineRule="auto"/>
              <w:jc w:val="both"/>
              <w:rPr>
                <w:sz w:val="28"/>
                <w:szCs w:val="28"/>
                <w:lang w:val="uk-UA"/>
              </w:rPr>
            </w:pPr>
            <w:r w:rsidRPr="00210F7E">
              <w:rPr>
                <w:sz w:val="28"/>
                <w:szCs w:val="28"/>
              </w:rPr>
              <w:t>Перевірка моделі</w:t>
            </w:r>
          </w:p>
        </w:tc>
        <w:tc>
          <w:tcPr>
            <w:tcW w:w="3190" w:type="dxa"/>
            <w:vAlign w:val="center"/>
          </w:tcPr>
          <w:p w14:paraId="13370F2A" w14:textId="204E5BF4" w:rsidR="00180C7B" w:rsidRPr="00210F7E" w:rsidRDefault="00180C7B" w:rsidP="00210F7E">
            <w:pPr>
              <w:pStyle w:val="aff0"/>
              <w:spacing w:before="0" w:beforeAutospacing="0" w:after="0" w:afterAutospacing="0" w:line="360" w:lineRule="auto"/>
              <w:jc w:val="center"/>
              <w:rPr>
                <w:sz w:val="28"/>
                <w:szCs w:val="28"/>
                <w:lang w:val="uk-UA"/>
              </w:rPr>
            </w:pPr>
            <w:r w:rsidRPr="00210F7E">
              <w:rPr>
                <w:sz w:val="28"/>
                <w:szCs w:val="28"/>
              </w:rPr>
              <w:t>Linear least squares</w:t>
            </w:r>
          </w:p>
        </w:tc>
        <w:tc>
          <w:tcPr>
            <w:tcW w:w="3191" w:type="dxa"/>
            <w:vAlign w:val="center"/>
          </w:tcPr>
          <w:p w14:paraId="424D6DEA" w14:textId="792A7176" w:rsidR="00180C7B" w:rsidRPr="00210F7E" w:rsidRDefault="00180C7B" w:rsidP="00210F7E">
            <w:pPr>
              <w:pStyle w:val="aff0"/>
              <w:spacing w:before="0" w:beforeAutospacing="0" w:after="0" w:afterAutospacing="0" w:line="360" w:lineRule="auto"/>
              <w:jc w:val="center"/>
              <w:rPr>
                <w:sz w:val="28"/>
                <w:szCs w:val="28"/>
                <w:lang w:val="uk-UA"/>
              </w:rPr>
            </w:pPr>
            <w:r w:rsidRPr="00210F7E">
              <w:rPr>
                <w:sz w:val="28"/>
                <w:szCs w:val="28"/>
              </w:rPr>
              <w:t>Зменьшення помилки</w:t>
            </w:r>
          </w:p>
        </w:tc>
      </w:tr>
      <w:tr w:rsidR="00180C7B" w:rsidRPr="00210F7E" w14:paraId="45E2ED00" w14:textId="77777777" w:rsidTr="007463E9">
        <w:tc>
          <w:tcPr>
            <w:tcW w:w="3190" w:type="dxa"/>
            <w:vAlign w:val="center"/>
          </w:tcPr>
          <w:p w14:paraId="40D13E65" w14:textId="63C3F99F" w:rsidR="00180C7B" w:rsidRPr="00210F7E" w:rsidRDefault="00180C7B" w:rsidP="00180C7B">
            <w:pPr>
              <w:pStyle w:val="aff0"/>
              <w:spacing w:before="0" w:beforeAutospacing="0" w:after="0" w:afterAutospacing="0" w:line="360" w:lineRule="auto"/>
              <w:jc w:val="both"/>
              <w:rPr>
                <w:sz w:val="28"/>
                <w:szCs w:val="28"/>
              </w:rPr>
            </w:pPr>
            <w:r w:rsidRPr="00210F7E">
              <w:rPr>
                <w:sz w:val="28"/>
                <w:szCs w:val="28"/>
              </w:rPr>
              <w:t>Прийняття гіпотези</w:t>
            </w:r>
          </w:p>
        </w:tc>
        <w:tc>
          <w:tcPr>
            <w:tcW w:w="3190" w:type="dxa"/>
            <w:vAlign w:val="center"/>
          </w:tcPr>
          <w:p w14:paraId="365382FB" w14:textId="6DA64601" w:rsidR="00180C7B" w:rsidRPr="00210F7E" w:rsidRDefault="00180C7B" w:rsidP="00210F7E">
            <w:pPr>
              <w:pStyle w:val="aff0"/>
              <w:spacing w:before="0" w:beforeAutospacing="0" w:after="0" w:afterAutospacing="0" w:line="360" w:lineRule="auto"/>
              <w:jc w:val="center"/>
              <w:rPr>
                <w:sz w:val="28"/>
                <w:szCs w:val="28"/>
              </w:rPr>
            </w:pPr>
            <w:r w:rsidRPr="00210F7E">
              <w:rPr>
                <w:sz w:val="28"/>
                <w:szCs w:val="28"/>
              </w:rPr>
              <w:t>Байєсівський аналіз</w:t>
            </w:r>
          </w:p>
        </w:tc>
        <w:tc>
          <w:tcPr>
            <w:tcW w:w="3191" w:type="dxa"/>
            <w:vAlign w:val="center"/>
          </w:tcPr>
          <w:p w14:paraId="3CD4AC4D" w14:textId="72F10207" w:rsidR="00180C7B" w:rsidRPr="00210F7E" w:rsidRDefault="00210F7E" w:rsidP="00210F7E">
            <w:pPr>
              <w:pStyle w:val="aff0"/>
              <w:spacing w:before="0" w:beforeAutospacing="0" w:after="0" w:afterAutospacing="0" w:line="360" w:lineRule="auto"/>
              <w:jc w:val="center"/>
              <w:rPr>
                <w:sz w:val="28"/>
                <w:szCs w:val="28"/>
              </w:rPr>
            </w:pPr>
            <w:r>
              <w:rPr>
                <w:sz w:val="28"/>
                <w:szCs w:val="28"/>
                <w:lang w:val="uk-UA"/>
              </w:rPr>
              <w:t>Н</w:t>
            </w:r>
            <w:r w:rsidR="00180C7B" w:rsidRPr="00210F7E">
              <w:rPr>
                <w:sz w:val="28"/>
                <w:szCs w:val="28"/>
              </w:rPr>
              <w:t>адійність</w:t>
            </w:r>
          </w:p>
        </w:tc>
      </w:tr>
    </w:tbl>
    <w:p w14:paraId="3E5B3D8E" w14:textId="77777777" w:rsidR="00180C7B" w:rsidRDefault="00180C7B" w:rsidP="00180C7B">
      <w:pPr>
        <w:pStyle w:val="aff0"/>
        <w:shd w:val="clear" w:color="auto" w:fill="FFFFFF"/>
        <w:spacing w:before="0" w:beforeAutospacing="0" w:after="0" w:afterAutospacing="0" w:line="360" w:lineRule="auto"/>
        <w:ind w:firstLine="720"/>
        <w:jc w:val="both"/>
        <w:rPr>
          <w:sz w:val="28"/>
          <w:szCs w:val="28"/>
          <w:lang w:val="uk-UA"/>
        </w:rPr>
      </w:pPr>
    </w:p>
    <w:p w14:paraId="05640CC5" w14:textId="7F9768F5" w:rsidR="00180C7B" w:rsidRPr="00210F7E" w:rsidRDefault="00180C7B" w:rsidP="00180C7B">
      <w:pPr>
        <w:pStyle w:val="aff0"/>
        <w:shd w:val="clear" w:color="auto" w:fill="FFFFFF"/>
        <w:spacing w:before="0" w:beforeAutospacing="0" w:after="0" w:afterAutospacing="0" w:line="360" w:lineRule="auto"/>
        <w:ind w:firstLine="720"/>
        <w:jc w:val="both"/>
        <w:rPr>
          <w:sz w:val="28"/>
          <w:szCs w:val="28"/>
          <w:lang w:val="uk-UA"/>
        </w:rPr>
      </w:pPr>
      <w:r w:rsidRPr="00210F7E">
        <w:rPr>
          <w:sz w:val="28"/>
          <w:szCs w:val="28"/>
          <w:lang w:val="uk-UA"/>
        </w:rPr>
        <w:t>Визначення послідовних кластерів швидко виконується за допомогою ефективної</w:t>
      </w:r>
      <w:r w:rsidRPr="00210F7E">
        <w:rPr>
          <w:rStyle w:val="apple-converted-space"/>
          <w:sz w:val="28"/>
          <w:szCs w:val="28"/>
          <w:lang w:val="uk-UA"/>
        </w:rPr>
        <w:t xml:space="preserve"> </w:t>
      </w:r>
      <w:hyperlink r:id="rId21" w:tooltip="Хеш-таблиця" w:history="1">
        <w:r w:rsidRPr="00210F7E">
          <w:rPr>
            <w:rStyle w:val="af3"/>
            <w:color w:val="auto"/>
            <w:sz w:val="28"/>
            <w:szCs w:val="28"/>
            <w:u w:val="none"/>
            <w:lang w:val="uk-UA"/>
          </w:rPr>
          <w:t>хеш-таблиці</w:t>
        </w:r>
      </w:hyperlink>
      <w:r w:rsidRPr="00210F7E">
        <w:rPr>
          <w:sz w:val="28"/>
          <w:szCs w:val="28"/>
          <w:lang w:val="uk-UA"/>
        </w:rPr>
        <w:t xml:space="preserve">. Кожен кластер з </w:t>
      </w:r>
      <w:r w:rsidR="00210F7E" w:rsidRPr="00210F7E">
        <w:rPr>
          <w:sz w:val="28"/>
          <w:szCs w:val="28"/>
          <w:lang w:val="uk-UA"/>
        </w:rPr>
        <w:t>трьома</w:t>
      </w:r>
      <w:r w:rsidRPr="00210F7E">
        <w:rPr>
          <w:sz w:val="28"/>
          <w:szCs w:val="28"/>
          <w:lang w:val="uk-UA"/>
        </w:rPr>
        <w:t xml:space="preserve"> або більше точками, які згодні щодо об'єкта і його позиції, потім піддають подальшій детальної верифікації і згодом неспівпад</w:t>
      </w:r>
      <w:r w:rsidR="00210F7E">
        <w:rPr>
          <w:sz w:val="28"/>
          <w:szCs w:val="28"/>
          <w:lang w:val="uk-UA"/>
        </w:rPr>
        <w:t>і</w:t>
      </w:r>
      <w:r w:rsidRPr="00210F7E">
        <w:rPr>
          <w:sz w:val="28"/>
          <w:szCs w:val="28"/>
          <w:lang w:val="uk-UA"/>
        </w:rPr>
        <w:t>ння відкидаються.</w:t>
      </w:r>
      <w:r w:rsidRPr="00210F7E">
        <w:rPr>
          <w:rStyle w:val="apple-converted-space"/>
          <w:sz w:val="28"/>
          <w:szCs w:val="28"/>
          <w:lang w:val="uk-UA"/>
        </w:rPr>
        <w:t xml:space="preserve"> </w:t>
      </w:r>
      <w:r w:rsidRPr="00210F7E">
        <w:rPr>
          <w:sz w:val="28"/>
          <w:szCs w:val="28"/>
          <w:lang w:val="uk-UA"/>
        </w:rPr>
        <w:t>Нарешті ймовірність, що конкретний набір функцій вказує на присутність об'єкта обчислюється, враховуючи при цьому точність підгонки і числа ймовірних помилкових збігів.</w:t>
      </w:r>
      <w:r w:rsidRPr="00210F7E">
        <w:rPr>
          <w:rStyle w:val="apple-converted-space"/>
          <w:sz w:val="28"/>
          <w:szCs w:val="28"/>
          <w:lang w:val="uk-UA"/>
        </w:rPr>
        <w:t xml:space="preserve"> </w:t>
      </w:r>
      <w:r w:rsidRPr="00210F7E">
        <w:rPr>
          <w:sz w:val="28"/>
          <w:szCs w:val="28"/>
          <w:lang w:val="uk-UA"/>
        </w:rPr>
        <w:t>Співпадання об'єктів, які проходять всі ці тести можуть бути ідентифіковані як еталоний об’єкт з високим ступенем вірогідності.</w:t>
      </w:r>
    </w:p>
    <w:p w14:paraId="35EDD064" w14:textId="77777777" w:rsidR="00590DC7" w:rsidRPr="00590DC7" w:rsidRDefault="00590DC7" w:rsidP="001E1BAB">
      <w:pPr>
        <w:pStyle w:val="3"/>
        <w:keepNext w:val="0"/>
        <w:keepLines w:val="0"/>
        <w:shd w:val="clear" w:color="auto" w:fill="FFFFFF"/>
        <w:spacing w:before="0"/>
        <w:rPr>
          <w:rFonts w:ascii="Times New Roman" w:hAnsi="Times New Roman" w:cs="Times New Roman"/>
          <w:b w:val="0"/>
          <w:color w:val="auto"/>
          <w:sz w:val="28"/>
          <w:szCs w:val="28"/>
        </w:rPr>
      </w:pPr>
      <w:r w:rsidRPr="00590DC7">
        <w:rPr>
          <w:rFonts w:ascii="Times New Roman" w:hAnsi="Times New Roman" w:cs="Times New Roman"/>
          <w:b w:val="0"/>
          <w:color w:val="auto"/>
          <w:sz w:val="28"/>
          <w:szCs w:val="28"/>
        </w:rPr>
        <w:t xml:space="preserve">Розглянемо </w:t>
      </w:r>
      <w:r w:rsidRPr="00590DC7">
        <w:rPr>
          <w:rStyle w:val="mw-headline"/>
          <w:rFonts w:ascii="Times New Roman" w:hAnsi="Times New Roman" w:cs="Times New Roman"/>
          <w:b w:val="0"/>
          <w:color w:val="auto"/>
          <w:sz w:val="28"/>
          <w:szCs w:val="28"/>
        </w:rPr>
        <w:t xml:space="preserve">основні етапи </w:t>
      </w:r>
      <w:r w:rsidRPr="00590DC7">
        <w:rPr>
          <w:rFonts w:ascii="Times New Roman" w:hAnsi="Times New Roman" w:cs="Times New Roman"/>
          <w:b w:val="0"/>
          <w:bCs/>
          <w:color w:val="auto"/>
          <w:sz w:val="28"/>
          <w:szCs w:val="28"/>
          <w:shd w:val="clear" w:color="auto" w:fill="FFFFFF"/>
        </w:rPr>
        <w:t xml:space="preserve">SIFT. </w:t>
      </w:r>
    </w:p>
    <w:p w14:paraId="7F6064BD" w14:textId="63DB6183" w:rsidR="00590DC7" w:rsidRPr="00590DC7" w:rsidRDefault="00590DC7" w:rsidP="001E1BAB">
      <w:pPr>
        <w:pStyle w:val="4"/>
        <w:keepNext w:val="0"/>
        <w:keepLines w:val="0"/>
        <w:shd w:val="clear" w:color="auto" w:fill="FFFFFF"/>
        <w:spacing w:before="0"/>
        <w:jc w:val="both"/>
        <w:rPr>
          <w:rFonts w:ascii="Times New Roman" w:hAnsi="Times New Roman" w:cs="Times New Roman"/>
          <w:color w:val="auto"/>
          <w:sz w:val="28"/>
          <w:szCs w:val="28"/>
          <w:u w:val="none"/>
        </w:rPr>
      </w:pPr>
      <w:r>
        <w:rPr>
          <w:rStyle w:val="mw-headline"/>
          <w:rFonts w:ascii="Times New Roman" w:hAnsi="Times New Roman" w:cs="Times New Roman"/>
          <w:color w:val="000000"/>
          <w:sz w:val="28"/>
          <w:szCs w:val="28"/>
          <w:u w:val="none"/>
        </w:rPr>
        <w:t>1.</w:t>
      </w:r>
      <w:r w:rsidR="00210F7E">
        <w:rPr>
          <w:rStyle w:val="mw-headline"/>
          <w:rFonts w:ascii="Times New Roman" w:hAnsi="Times New Roman" w:cs="Times New Roman"/>
          <w:color w:val="000000"/>
          <w:sz w:val="28"/>
          <w:szCs w:val="28"/>
          <w:u w:val="none"/>
        </w:rPr>
        <w:t> </w:t>
      </w:r>
      <w:r w:rsidRPr="00590DC7">
        <w:rPr>
          <w:rStyle w:val="mw-headline"/>
          <w:rFonts w:ascii="Times New Roman" w:hAnsi="Times New Roman" w:cs="Times New Roman"/>
          <w:color w:val="000000"/>
          <w:sz w:val="28"/>
          <w:szCs w:val="28"/>
          <w:u w:val="none"/>
        </w:rPr>
        <w:t xml:space="preserve">Формування масштабно-інваріантної функції. </w:t>
      </w:r>
      <w:r w:rsidR="00FB03A9">
        <w:rPr>
          <w:rFonts w:ascii="Times New Roman" w:hAnsi="Times New Roman" w:cs="Times New Roman"/>
          <w:color w:val="auto"/>
          <w:sz w:val="28"/>
          <w:szCs w:val="28"/>
          <w:u w:val="none"/>
        </w:rPr>
        <w:t>Метод Лоу перетворює зображення у велику колекцію</w:t>
      </w:r>
      <w:r w:rsidRPr="00590DC7">
        <w:rPr>
          <w:rFonts w:ascii="Times New Roman" w:hAnsi="Times New Roman" w:cs="Times New Roman"/>
          <w:color w:val="auto"/>
          <w:sz w:val="28"/>
          <w:szCs w:val="28"/>
          <w:u w:val="none"/>
        </w:rPr>
        <w:t xml:space="preserve"> векторів оз</w:t>
      </w:r>
      <w:r w:rsidR="00FB03A9">
        <w:rPr>
          <w:rFonts w:ascii="Times New Roman" w:hAnsi="Times New Roman" w:cs="Times New Roman"/>
          <w:color w:val="auto"/>
          <w:sz w:val="28"/>
          <w:szCs w:val="28"/>
          <w:u w:val="none"/>
        </w:rPr>
        <w:t>нак, кожен з яких є інваріантним</w:t>
      </w:r>
      <w:r w:rsidRPr="00590DC7">
        <w:rPr>
          <w:rFonts w:ascii="Times New Roman" w:hAnsi="Times New Roman" w:cs="Times New Roman"/>
          <w:color w:val="auto"/>
          <w:sz w:val="28"/>
          <w:szCs w:val="28"/>
          <w:u w:val="none"/>
        </w:rPr>
        <w:t xml:space="preserve"> для масштабування і поворот</w:t>
      </w:r>
      <w:r w:rsidR="00FB03A9">
        <w:rPr>
          <w:rFonts w:ascii="Times New Roman" w:hAnsi="Times New Roman" w:cs="Times New Roman"/>
          <w:color w:val="auto"/>
          <w:sz w:val="28"/>
          <w:szCs w:val="28"/>
          <w:u w:val="none"/>
        </w:rPr>
        <w:t>у</w:t>
      </w:r>
      <w:r w:rsidRPr="00590DC7">
        <w:rPr>
          <w:rFonts w:ascii="Times New Roman" w:hAnsi="Times New Roman" w:cs="Times New Roman"/>
          <w:color w:val="auto"/>
          <w:sz w:val="28"/>
          <w:szCs w:val="28"/>
          <w:u w:val="none"/>
        </w:rPr>
        <w:t>,</w:t>
      </w:r>
      <w:r w:rsidR="00FB03A9">
        <w:rPr>
          <w:rFonts w:ascii="Times New Roman" w:hAnsi="Times New Roman" w:cs="Times New Roman"/>
          <w:color w:val="auto"/>
          <w:sz w:val="28"/>
          <w:szCs w:val="28"/>
          <w:u w:val="none"/>
        </w:rPr>
        <w:t xml:space="preserve"> та частково інваріантним</w:t>
      </w:r>
      <w:r w:rsidRPr="00590DC7">
        <w:rPr>
          <w:rFonts w:ascii="Times New Roman" w:hAnsi="Times New Roman" w:cs="Times New Roman"/>
          <w:color w:val="auto"/>
          <w:sz w:val="28"/>
          <w:szCs w:val="28"/>
          <w:u w:val="none"/>
        </w:rPr>
        <w:t xml:space="preserve"> до змін освітлення </w:t>
      </w:r>
      <w:r w:rsidR="00FB03A9">
        <w:rPr>
          <w:rFonts w:ascii="Times New Roman" w:hAnsi="Times New Roman" w:cs="Times New Roman"/>
          <w:color w:val="auto"/>
          <w:sz w:val="28"/>
          <w:szCs w:val="28"/>
          <w:u w:val="none"/>
        </w:rPr>
        <w:t>і</w:t>
      </w:r>
      <w:r w:rsidRPr="00590DC7">
        <w:rPr>
          <w:rFonts w:ascii="Times New Roman" w:hAnsi="Times New Roman" w:cs="Times New Roman"/>
          <w:color w:val="auto"/>
          <w:sz w:val="28"/>
          <w:szCs w:val="28"/>
          <w:u w:val="none"/>
        </w:rPr>
        <w:t xml:space="preserve"> геометричних спотворень.</w:t>
      </w:r>
      <w:r>
        <w:rPr>
          <w:rStyle w:val="apple-converted-space"/>
          <w:rFonts w:ascii="Times New Roman" w:hAnsi="Times New Roman" w:cs="Times New Roman"/>
          <w:color w:val="auto"/>
          <w:sz w:val="28"/>
          <w:szCs w:val="28"/>
          <w:u w:val="none"/>
        </w:rPr>
        <w:t xml:space="preserve"> </w:t>
      </w:r>
      <w:r w:rsidR="00FB03A9">
        <w:rPr>
          <w:rFonts w:ascii="Times New Roman" w:hAnsi="Times New Roman" w:cs="Times New Roman"/>
          <w:color w:val="auto"/>
          <w:sz w:val="28"/>
          <w:szCs w:val="28"/>
          <w:u w:val="none"/>
        </w:rPr>
        <w:t>Ключові точки визначаються як максимуми і мінімуми</w:t>
      </w:r>
      <w:r w:rsidRPr="00590DC7">
        <w:rPr>
          <w:rFonts w:ascii="Times New Roman" w:hAnsi="Times New Roman" w:cs="Times New Roman"/>
          <w:color w:val="auto"/>
          <w:sz w:val="28"/>
          <w:szCs w:val="28"/>
          <w:u w:val="none"/>
        </w:rPr>
        <w:t xml:space="preserve"> </w:t>
      </w:r>
      <w:hyperlink r:id="rId22" w:tooltip="Різниця гауссіанов" w:history="1">
        <w:r w:rsidRPr="00590DC7">
          <w:rPr>
            <w:rStyle w:val="af3"/>
            <w:rFonts w:ascii="Times New Roman" w:hAnsi="Times New Roman" w:cs="Times New Roman"/>
            <w:color w:val="auto"/>
            <w:sz w:val="28"/>
            <w:szCs w:val="28"/>
            <w:u w:val="none"/>
          </w:rPr>
          <w:t>різниці гаусс</w:t>
        </w:r>
        <w:r w:rsidR="00FB03A9">
          <w:rPr>
            <w:rStyle w:val="af3"/>
            <w:rFonts w:ascii="Times New Roman" w:hAnsi="Times New Roman" w:cs="Times New Roman"/>
            <w:color w:val="auto"/>
            <w:sz w:val="28"/>
            <w:szCs w:val="28"/>
            <w:u w:val="none"/>
          </w:rPr>
          <w:t>овських</w:t>
        </w:r>
      </w:hyperlink>
      <w:r>
        <w:rPr>
          <w:rStyle w:val="apple-converted-space"/>
          <w:rFonts w:ascii="Times New Roman" w:hAnsi="Times New Roman" w:cs="Times New Roman"/>
          <w:color w:val="auto"/>
          <w:sz w:val="28"/>
          <w:szCs w:val="28"/>
          <w:u w:val="none"/>
        </w:rPr>
        <w:t xml:space="preserve"> </w:t>
      </w:r>
      <w:r w:rsidR="00FB03A9">
        <w:rPr>
          <w:rFonts w:ascii="Times New Roman" w:hAnsi="Times New Roman" w:cs="Times New Roman"/>
          <w:color w:val="auto"/>
          <w:sz w:val="28"/>
          <w:szCs w:val="28"/>
          <w:u w:val="none"/>
        </w:rPr>
        <w:t>функцій, застосованих</w:t>
      </w:r>
      <w:r w:rsidRPr="00590DC7">
        <w:rPr>
          <w:rFonts w:ascii="Times New Roman" w:hAnsi="Times New Roman" w:cs="Times New Roman"/>
          <w:color w:val="auto"/>
          <w:sz w:val="28"/>
          <w:szCs w:val="28"/>
          <w:u w:val="none"/>
        </w:rPr>
        <w:t xml:space="preserve"> </w:t>
      </w:r>
      <w:r w:rsidR="00FB03A9">
        <w:rPr>
          <w:rFonts w:ascii="Times New Roman" w:hAnsi="Times New Roman" w:cs="Times New Roman"/>
          <w:color w:val="auto"/>
          <w:sz w:val="28"/>
          <w:szCs w:val="28"/>
          <w:u w:val="none"/>
        </w:rPr>
        <w:t>до серії згладжених</w:t>
      </w:r>
      <w:r w:rsidRPr="00590DC7">
        <w:rPr>
          <w:rFonts w:ascii="Times New Roman" w:hAnsi="Times New Roman" w:cs="Times New Roman"/>
          <w:color w:val="auto"/>
          <w:sz w:val="28"/>
          <w:szCs w:val="28"/>
          <w:u w:val="none"/>
        </w:rPr>
        <w:t xml:space="preserve"> і повторно підібран</w:t>
      </w:r>
      <w:r w:rsidR="00FB03A9">
        <w:rPr>
          <w:rFonts w:ascii="Times New Roman" w:hAnsi="Times New Roman" w:cs="Times New Roman"/>
          <w:color w:val="auto"/>
          <w:sz w:val="28"/>
          <w:szCs w:val="28"/>
          <w:u w:val="none"/>
        </w:rPr>
        <w:t>их зображень</w:t>
      </w:r>
      <w:r w:rsidRPr="00590DC7">
        <w:rPr>
          <w:rFonts w:ascii="Times New Roman" w:hAnsi="Times New Roman" w:cs="Times New Roman"/>
          <w:color w:val="auto"/>
          <w:sz w:val="28"/>
          <w:szCs w:val="28"/>
          <w:u w:val="none"/>
        </w:rPr>
        <w:t>.</w:t>
      </w:r>
      <w:r w:rsidR="00FB03A9">
        <w:rPr>
          <w:rFonts w:ascii="Times New Roman" w:hAnsi="Times New Roman" w:cs="Times New Roman"/>
          <w:color w:val="auto"/>
          <w:sz w:val="28"/>
          <w:szCs w:val="28"/>
          <w:u w:val="none"/>
        </w:rPr>
        <w:t xml:space="preserve"> </w:t>
      </w:r>
      <w:r w:rsidRPr="00590DC7">
        <w:rPr>
          <w:rFonts w:ascii="Times New Roman" w:hAnsi="Times New Roman" w:cs="Times New Roman"/>
          <w:color w:val="auto"/>
          <w:sz w:val="28"/>
          <w:szCs w:val="28"/>
          <w:u w:val="none"/>
        </w:rPr>
        <w:t>Ц</w:t>
      </w:r>
      <w:r w:rsidR="00FB03A9">
        <w:rPr>
          <w:rFonts w:ascii="Times New Roman" w:hAnsi="Times New Roman" w:cs="Times New Roman"/>
          <w:color w:val="auto"/>
          <w:sz w:val="28"/>
          <w:szCs w:val="28"/>
          <w:u w:val="none"/>
        </w:rPr>
        <w:t>ей крок гарантує</w:t>
      </w:r>
      <w:r w:rsidRPr="00590DC7">
        <w:rPr>
          <w:rFonts w:ascii="Times New Roman" w:hAnsi="Times New Roman" w:cs="Times New Roman"/>
          <w:color w:val="auto"/>
          <w:sz w:val="28"/>
          <w:szCs w:val="28"/>
          <w:u w:val="none"/>
        </w:rPr>
        <w:t>, що ключові точки є більш стабільними для зіставлення і розпізнавання.</w:t>
      </w:r>
      <w:r w:rsidR="009D50C8">
        <w:rPr>
          <w:rStyle w:val="apple-converted-space"/>
          <w:rFonts w:ascii="Times New Roman" w:hAnsi="Times New Roman" w:cs="Times New Roman"/>
          <w:color w:val="auto"/>
          <w:sz w:val="28"/>
          <w:szCs w:val="28"/>
          <w:u w:val="none"/>
        </w:rPr>
        <w:t xml:space="preserve"> </w:t>
      </w:r>
    </w:p>
    <w:p w14:paraId="3005B3C0" w14:textId="6A308ED9" w:rsidR="00590DC7" w:rsidRPr="001D3899" w:rsidRDefault="001D3899" w:rsidP="001E1BAB">
      <w:pPr>
        <w:spacing w:after="0"/>
        <w:jc w:val="both"/>
      </w:pPr>
      <w:r w:rsidRPr="001D3899">
        <w:t>2.</w:t>
      </w:r>
      <w:r w:rsidR="00590DC7" w:rsidRPr="001D3899">
        <w:t xml:space="preserve"> </w:t>
      </w:r>
      <w:r w:rsidRPr="001D3899">
        <w:t>І</w:t>
      </w:r>
      <w:r w:rsidR="00590DC7" w:rsidRPr="001D3899">
        <w:t>ндексування</w:t>
      </w:r>
      <w:r w:rsidRPr="001D3899">
        <w:t>.</w:t>
      </w:r>
      <w:r>
        <w:t xml:space="preserve"> </w:t>
      </w:r>
      <w:r w:rsidR="00590DC7" w:rsidRPr="001D3899">
        <w:t xml:space="preserve">Індексація складається з зберігання </w:t>
      </w:r>
      <w:r w:rsidR="00FB03A9">
        <w:t>ключових точок</w:t>
      </w:r>
      <w:r w:rsidR="00590DC7" w:rsidRPr="001D3899">
        <w:t xml:space="preserve"> і виявлення відповідних </w:t>
      </w:r>
      <w:r w:rsidR="00FB03A9">
        <w:t>точок на новому зображенні</w:t>
      </w:r>
      <w:r w:rsidR="00590DC7" w:rsidRPr="001D3899">
        <w:t>.</w:t>
      </w:r>
      <w:r>
        <w:t xml:space="preserve"> </w:t>
      </w:r>
      <w:r w:rsidR="00590DC7" w:rsidRPr="001D3899">
        <w:t>Лоу використовував модифікацію</w:t>
      </w:r>
      <w:r>
        <w:t xml:space="preserve"> </w:t>
      </w:r>
      <w:r w:rsidR="00FB03A9" w:rsidRPr="00210F7E">
        <w:rPr>
          <w:i/>
        </w:rPr>
        <w:t>k-d</w:t>
      </w:r>
      <w:r w:rsidR="00590DC7" w:rsidRPr="00FB03A9">
        <w:t xml:space="preserve"> дерева</w:t>
      </w:r>
      <w:r w:rsidRPr="00FB03A9">
        <w:t xml:space="preserve"> </w:t>
      </w:r>
      <w:r w:rsidR="00590DC7" w:rsidRPr="00FB03A9">
        <w:t>під назвою</w:t>
      </w:r>
      <w:r w:rsidRPr="00FB03A9">
        <w:t xml:space="preserve"> </w:t>
      </w:r>
      <w:r w:rsidR="00590DC7" w:rsidRPr="00FB03A9">
        <w:t>Best-</w:t>
      </w:r>
      <w:r w:rsidR="00FB03A9" w:rsidRPr="00FB03A9">
        <w:t>Bin-First</w:t>
      </w:r>
      <w:r w:rsidRPr="00FB03A9">
        <w:t xml:space="preserve"> </w:t>
      </w:r>
      <w:r w:rsidR="00590DC7" w:rsidRPr="00FB03A9">
        <w:t>пошук</w:t>
      </w:r>
      <w:r w:rsidR="00FB03A9" w:rsidRPr="00FB03A9">
        <w:t>,</w:t>
      </w:r>
      <w:r w:rsidR="00FB03A9">
        <w:t xml:space="preserve"> який може</w:t>
      </w:r>
      <w:r w:rsidR="00590DC7" w:rsidRPr="001D3899">
        <w:t xml:space="preserve"> ідентифікувати</w:t>
      </w:r>
      <w:r w:rsidR="00210F7E">
        <w:t xml:space="preserve"> </w:t>
      </w:r>
      <w:r w:rsidR="00590DC7" w:rsidRPr="001D3899">
        <w:t>найближчих сусідів</w:t>
      </w:r>
      <w:r>
        <w:t xml:space="preserve"> </w:t>
      </w:r>
      <w:r w:rsidR="00590DC7" w:rsidRPr="001D3899">
        <w:t>з високою ймовірністю</w:t>
      </w:r>
      <w:r w:rsidR="00FB03A9">
        <w:t>, використовуючи тільки обмежену</w:t>
      </w:r>
      <w:r w:rsidR="00590DC7" w:rsidRPr="001D3899">
        <w:t xml:space="preserve"> кількість обчислень. </w:t>
      </w:r>
    </w:p>
    <w:p w14:paraId="65CDA7C9" w14:textId="37329EF7" w:rsidR="00590DC7" w:rsidRPr="001174DB" w:rsidRDefault="00590DC7" w:rsidP="001E1BAB">
      <w:pPr>
        <w:pStyle w:val="aff0"/>
        <w:shd w:val="clear" w:color="auto" w:fill="FFFFFF"/>
        <w:spacing w:before="0" w:beforeAutospacing="0" w:after="0" w:afterAutospacing="0" w:line="360" w:lineRule="auto"/>
        <w:ind w:firstLine="720"/>
        <w:jc w:val="both"/>
        <w:rPr>
          <w:sz w:val="28"/>
          <w:szCs w:val="28"/>
          <w:lang w:val="uk-UA"/>
        </w:rPr>
      </w:pPr>
      <w:r w:rsidRPr="001D3899">
        <w:rPr>
          <w:sz w:val="28"/>
          <w:szCs w:val="28"/>
          <w:lang w:val="uk-UA"/>
        </w:rPr>
        <w:t>Лоу</w:t>
      </w:r>
      <w:r w:rsidR="00FB03A9">
        <w:rPr>
          <w:sz w:val="28"/>
          <w:szCs w:val="28"/>
          <w:lang w:val="uk-UA"/>
        </w:rPr>
        <w:t xml:space="preserve"> </w:t>
      </w:r>
      <w:r w:rsidRPr="001D3899">
        <w:rPr>
          <w:sz w:val="28"/>
          <w:szCs w:val="28"/>
          <w:lang w:val="uk-UA"/>
        </w:rPr>
        <w:t>відхилив всі</w:t>
      </w:r>
      <w:r w:rsidR="00FB03A9">
        <w:rPr>
          <w:sz w:val="28"/>
          <w:szCs w:val="28"/>
          <w:lang w:val="uk-UA"/>
        </w:rPr>
        <w:t>х</w:t>
      </w:r>
      <w:r w:rsidRPr="001D3899">
        <w:rPr>
          <w:sz w:val="28"/>
          <w:szCs w:val="28"/>
          <w:lang w:val="uk-UA"/>
        </w:rPr>
        <w:t xml:space="preserve"> </w:t>
      </w:r>
      <w:r w:rsidR="00FB03A9">
        <w:rPr>
          <w:sz w:val="28"/>
          <w:szCs w:val="28"/>
          <w:lang w:val="uk-UA"/>
        </w:rPr>
        <w:t>кандидатів</w:t>
      </w:r>
      <w:r w:rsidRPr="001D3899">
        <w:rPr>
          <w:sz w:val="28"/>
          <w:szCs w:val="28"/>
          <w:lang w:val="uk-UA"/>
        </w:rPr>
        <w:t>, в яких співвідношен</w:t>
      </w:r>
      <w:r w:rsidR="00FB03A9">
        <w:rPr>
          <w:sz w:val="28"/>
          <w:szCs w:val="28"/>
          <w:lang w:val="uk-UA"/>
        </w:rPr>
        <w:t>ня відстані</w:t>
      </w:r>
      <w:r w:rsidRPr="001D3899">
        <w:rPr>
          <w:sz w:val="28"/>
          <w:szCs w:val="28"/>
          <w:lang w:val="uk-UA"/>
        </w:rPr>
        <w:t xml:space="preserve"> перевищує 0,8, що виключає 90</w:t>
      </w:r>
      <w:r w:rsidR="00210F7E">
        <w:rPr>
          <w:sz w:val="28"/>
          <w:szCs w:val="28"/>
          <w:lang w:val="uk-UA"/>
        </w:rPr>
        <w:t> </w:t>
      </w:r>
      <w:r w:rsidRPr="001D3899">
        <w:rPr>
          <w:sz w:val="28"/>
          <w:szCs w:val="28"/>
          <w:lang w:val="uk-UA"/>
        </w:rPr>
        <w:t>% помилкових збігів у той час відкидаючи менш 5</w:t>
      </w:r>
      <w:r w:rsidR="00210F7E">
        <w:rPr>
          <w:sz w:val="28"/>
          <w:szCs w:val="28"/>
          <w:lang w:val="uk-UA"/>
        </w:rPr>
        <w:t> </w:t>
      </w:r>
      <w:r w:rsidRPr="001D3899">
        <w:rPr>
          <w:sz w:val="28"/>
          <w:szCs w:val="28"/>
          <w:lang w:val="uk-UA"/>
        </w:rPr>
        <w:t xml:space="preserve">% правильних </w:t>
      </w:r>
      <w:r w:rsidR="00FB03A9">
        <w:rPr>
          <w:sz w:val="28"/>
          <w:szCs w:val="28"/>
          <w:lang w:val="uk-UA"/>
        </w:rPr>
        <w:t>співпад</w:t>
      </w:r>
      <w:r w:rsidR="00210F7E">
        <w:rPr>
          <w:sz w:val="28"/>
          <w:szCs w:val="28"/>
          <w:lang w:val="uk-UA"/>
        </w:rPr>
        <w:t>і</w:t>
      </w:r>
      <w:r w:rsidR="00FB03A9">
        <w:rPr>
          <w:sz w:val="28"/>
          <w:szCs w:val="28"/>
          <w:lang w:val="uk-UA"/>
        </w:rPr>
        <w:t>нь</w:t>
      </w:r>
      <w:r w:rsidRPr="001D3899">
        <w:rPr>
          <w:sz w:val="28"/>
          <w:szCs w:val="28"/>
          <w:lang w:val="uk-UA"/>
        </w:rPr>
        <w:t>.</w:t>
      </w:r>
      <w:r w:rsidRPr="00590DC7">
        <w:rPr>
          <w:rStyle w:val="apple-converted-space"/>
          <w:sz w:val="28"/>
          <w:szCs w:val="28"/>
        </w:rPr>
        <w:t> </w:t>
      </w:r>
    </w:p>
    <w:p w14:paraId="1DAABE76" w14:textId="7BD679AC" w:rsidR="00590DC7" w:rsidRPr="001D3899" w:rsidRDefault="001D3899" w:rsidP="001E1BAB">
      <w:pPr>
        <w:spacing w:after="0"/>
        <w:jc w:val="both"/>
      </w:pPr>
      <w:r w:rsidRPr="001D3899">
        <w:t xml:space="preserve">3. </w:t>
      </w:r>
      <w:r w:rsidR="0049307B">
        <w:t>Виявлення кластерів</w:t>
      </w:r>
      <w:r w:rsidRPr="001D3899">
        <w:t xml:space="preserve">. </w:t>
      </w:r>
      <w:r w:rsidR="00590DC7" w:rsidRPr="001D3899">
        <w:t xml:space="preserve">Х'ю </w:t>
      </w:r>
      <w:r w:rsidR="0049307B">
        <w:t>трансофрмація</w:t>
      </w:r>
      <w:r>
        <w:t xml:space="preserve"> </w:t>
      </w:r>
      <w:r w:rsidR="00590DC7" w:rsidRPr="001D3899">
        <w:t>використовується для кластеризації</w:t>
      </w:r>
      <w:r w:rsidR="0049307B">
        <w:t>,</w:t>
      </w:r>
      <w:r w:rsidR="00590DC7" w:rsidRPr="001D3899">
        <w:t xml:space="preserve"> </w:t>
      </w:r>
      <w:r w:rsidR="0049307B">
        <w:t xml:space="preserve">яка допомагає знайти точки які показують одну </w:t>
      </w:r>
      <w:r w:rsidR="00210F7E">
        <w:t>й</w:t>
      </w:r>
      <w:r w:rsidR="0049307B">
        <w:t xml:space="preserve"> ту саму позицію</w:t>
      </w:r>
      <w:r w:rsidR="00590DC7" w:rsidRPr="001D3899">
        <w:t>.</w:t>
      </w:r>
      <w:r>
        <w:t xml:space="preserve"> </w:t>
      </w:r>
      <w:r w:rsidR="00993119">
        <w:t xml:space="preserve">Перетворення </w:t>
      </w:r>
      <w:r w:rsidR="00993119" w:rsidRPr="001D3899">
        <w:t>Х'ю</w:t>
      </w:r>
      <w:r w:rsidR="00590DC7" w:rsidRPr="001D3899">
        <w:t xml:space="preserve"> ідентифікує кластери функцій </w:t>
      </w:r>
      <w:r w:rsidR="00993119">
        <w:t>через послідовну інтерпретацію</w:t>
      </w:r>
      <w:r w:rsidR="00590DC7" w:rsidRPr="001D3899">
        <w:t xml:space="preserve"> кожної функції.</w:t>
      </w:r>
      <w:r w:rsidR="00993119">
        <w:t xml:space="preserve"> </w:t>
      </w:r>
      <w:r w:rsidR="00590DC7" w:rsidRPr="001D3899">
        <w:t xml:space="preserve">Коли кластери </w:t>
      </w:r>
      <w:r w:rsidR="00993119">
        <w:t>голосують</w:t>
      </w:r>
      <w:r w:rsidR="00590DC7" w:rsidRPr="001D3899">
        <w:t xml:space="preserve"> за </w:t>
      </w:r>
      <w:r w:rsidR="00993119">
        <w:t xml:space="preserve">одну позицію </w:t>
      </w:r>
      <w:r w:rsidR="00590DC7" w:rsidRPr="001D3899">
        <w:t xml:space="preserve">об'єкта, ймовірність </w:t>
      </w:r>
      <w:r w:rsidR="00993119">
        <w:t>правильгого рішення є</w:t>
      </w:r>
      <w:r w:rsidR="00590DC7" w:rsidRPr="001D3899">
        <w:t xml:space="preserve"> набагато вище</w:t>
      </w:r>
      <w:r w:rsidR="00993119">
        <w:t>ю</w:t>
      </w:r>
      <w:r w:rsidR="00590DC7" w:rsidRPr="001D3899">
        <w:t>, ніж для будь-якої однієї функції.</w:t>
      </w:r>
      <w:r>
        <w:t xml:space="preserve"> </w:t>
      </w:r>
    </w:p>
    <w:p w14:paraId="3A5972AF" w14:textId="2E9BAB7B" w:rsidR="00590DC7" w:rsidRPr="00590DC7" w:rsidRDefault="00993119" w:rsidP="001E1BAB">
      <w:pPr>
        <w:pStyle w:val="aff0"/>
        <w:shd w:val="clear" w:color="auto" w:fill="FFFFFF"/>
        <w:spacing w:before="0" w:beforeAutospacing="0" w:after="0" w:afterAutospacing="0" w:line="360" w:lineRule="auto"/>
        <w:ind w:firstLine="720"/>
        <w:jc w:val="both"/>
        <w:rPr>
          <w:sz w:val="28"/>
          <w:szCs w:val="28"/>
        </w:rPr>
      </w:pPr>
      <w:r>
        <w:rPr>
          <w:sz w:val="28"/>
          <w:szCs w:val="28"/>
          <w:lang w:val="uk-UA"/>
        </w:rPr>
        <w:t>Кожна</w:t>
      </w:r>
      <w:r w:rsidR="00590DC7" w:rsidRPr="001D3899">
        <w:rPr>
          <w:sz w:val="28"/>
          <w:szCs w:val="28"/>
          <w:lang w:val="uk-UA"/>
        </w:rPr>
        <w:t xml:space="preserve"> з ключових точок визначає 2</w:t>
      </w:r>
      <w:r w:rsidR="00590DC7" w:rsidRPr="00590DC7">
        <w:rPr>
          <w:sz w:val="28"/>
          <w:szCs w:val="28"/>
        </w:rPr>
        <w:t>D</w:t>
      </w:r>
      <w:r w:rsidR="00590DC7" w:rsidRPr="001D3899">
        <w:rPr>
          <w:sz w:val="28"/>
          <w:szCs w:val="28"/>
          <w:lang w:val="uk-UA"/>
        </w:rPr>
        <w:t xml:space="preserve"> місце розташуванн</w:t>
      </w:r>
      <w:r>
        <w:rPr>
          <w:sz w:val="28"/>
          <w:szCs w:val="28"/>
          <w:lang w:val="uk-UA"/>
        </w:rPr>
        <w:t>я, масштаб і орієнтацію, і кожній</w:t>
      </w:r>
      <w:r w:rsidR="00590DC7" w:rsidRPr="001D3899">
        <w:rPr>
          <w:sz w:val="28"/>
          <w:szCs w:val="28"/>
          <w:lang w:val="uk-UA"/>
        </w:rPr>
        <w:t xml:space="preserve"> відповідає </w:t>
      </w:r>
      <w:r w:rsidRPr="001174DB">
        <w:rPr>
          <w:sz w:val="28"/>
          <w:szCs w:val="28"/>
          <w:lang w:val="uk-UA"/>
        </w:rPr>
        <w:t xml:space="preserve">запис </w:t>
      </w:r>
      <w:r w:rsidR="00590DC7" w:rsidRPr="001D3899">
        <w:rPr>
          <w:sz w:val="28"/>
          <w:szCs w:val="28"/>
          <w:lang w:val="uk-UA"/>
        </w:rPr>
        <w:t>в базі д</w:t>
      </w:r>
      <w:r>
        <w:rPr>
          <w:sz w:val="28"/>
          <w:szCs w:val="28"/>
          <w:lang w:val="uk-UA"/>
        </w:rPr>
        <w:t>аних є запис про його параметри по відношенню до навчального</w:t>
      </w:r>
      <w:r w:rsidR="00590DC7" w:rsidRPr="001D3899">
        <w:rPr>
          <w:sz w:val="28"/>
          <w:szCs w:val="28"/>
          <w:lang w:val="uk-UA"/>
        </w:rPr>
        <w:t xml:space="preserve"> зображення.</w:t>
      </w:r>
      <w:r w:rsidR="001D3899">
        <w:rPr>
          <w:rStyle w:val="apple-converted-space"/>
          <w:sz w:val="28"/>
          <w:szCs w:val="28"/>
          <w:lang w:val="uk-UA"/>
        </w:rPr>
        <w:t xml:space="preserve"> </w:t>
      </w:r>
      <w:r w:rsidR="00590DC7" w:rsidRPr="00590DC7">
        <w:rPr>
          <w:sz w:val="28"/>
          <w:szCs w:val="28"/>
        </w:rPr>
        <w:t>Лоу</w:t>
      </w:r>
      <w:r w:rsidR="001D3899">
        <w:rPr>
          <w:sz w:val="28"/>
          <w:szCs w:val="28"/>
          <w:lang w:val="uk-UA"/>
        </w:rPr>
        <w:t xml:space="preserve"> </w:t>
      </w:r>
      <w:r>
        <w:rPr>
          <w:sz w:val="28"/>
          <w:szCs w:val="28"/>
        </w:rPr>
        <w:t>використовував широкі варіації:</w:t>
      </w:r>
      <w:r w:rsidR="00590DC7" w:rsidRPr="00590DC7">
        <w:rPr>
          <w:sz w:val="28"/>
          <w:szCs w:val="28"/>
        </w:rPr>
        <w:t xml:space="preserve"> </w:t>
      </w:r>
      <w:r>
        <w:rPr>
          <w:sz w:val="28"/>
          <w:szCs w:val="28"/>
        </w:rPr>
        <w:t>30 градусів для орієнтації і</w:t>
      </w:r>
      <w:r w:rsidR="00590DC7" w:rsidRPr="00590DC7">
        <w:rPr>
          <w:sz w:val="28"/>
          <w:szCs w:val="28"/>
        </w:rPr>
        <w:t xml:space="preserve"> 2 рази для масштабу.</w:t>
      </w:r>
      <w:r w:rsidR="001D3899">
        <w:rPr>
          <w:rStyle w:val="apple-converted-space"/>
          <w:sz w:val="28"/>
          <w:szCs w:val="28"/>
          <w:lang w:val="uk-UA"/>
        </w:rPr>
        <w:t xml:space="preserve"> </w:t>
      </w:r>
    </w:p>
    <w:p w14:paraId="149177CC" w14:textId="117276AC" w:rsidR="001D3899" w:rsidRDefault="001D3899" w:rsidP="001E1BAB">
      <w:pPr>
        <w:spacing w:after="0"/>
        <w:jc w:val="both"/>
      </w:pPr>
      <w:r w:rsidRPr="00BF1309">
        <w:t>4. Перевірка моделі методом найменших квадратів</w:t>
      </w:r>
      <w:r>
        <w:t xml:space="preserve">. </w:t>
      </w:r>
      <w:r w:rsidR="007560E8">
        <w:t xml:space="preserve">Кожен визначений </w:t>
      </w:r>
      <w:r w:rsidRPr="001D3899">
        <w:t>кластер потім піддають процедурі перевірки, в якому</w:t>
      </w:r>
      <w:r>
        <w:t xml:space="preserve"> </w:t>
      </w:r>
      <w:r w:rsidRPr="001D3899">
        <w:t>лінійний метод найменших квадратів</w:t>
      </w:r>
      <w:r>
        <w:t xml:space="preserve"> </w:t>
      </w:r>
      <w:r w:rsidR="007560E8">
        <w:t>розв’язується</w:t>
      </w:r>
      <w:r w:rsidRPr="001D3899">
        <w:t xml:space="preserve"> для параметрів</w:t>
      </w:r>
      <w:r>
        <w:t xml:space="preserve"> </w:t>
      </w:r>
      <w:r w:rsidRPr="001D3899">
        <w:t>афінно</w:t>
      </w:r>
      <w:r>
        <w:t>го</w:t>
      </w:r>
      <w:r w:rsidR="007560E8">
        <w:t xml:space="preserve"> перетворення</w:t>
      </w:r>
      <w:r w:rsidRPr="001D3899">
        <w:t>.</w:t>
      </w:r>
      <w:r>
        <w:t xml:space="preserve"> </w:t>
      </w:r>
      <w:r w:rsidRPr="001D3899">
        <w:t>Афінн</w:t>
      </w:r>
      <w:r>
        <w:t>е</w:t>
      </w:r>
      <w:r w:rsidRPr="001D3899">
        <w:t xml:space="preserve"> перетворення</w:t>
      </w:r>
      <w:r>
        <w:t xml:space="preserve"> </w:t>
      </w:r>
      <w:r w:rsidRPr="001D3899">
        <w:t xml:space="preserve">з </w:t>
      </w:r>
      <w:r w:rsidR="006C0E84">
        <w:t xml:space="preserve">точки </w:t>
      </w:r>
      <w:r w:rsidR="006C0E84" w:rsidRPr="001D3899">
        <w:t>моделі</w:t>
      </w:r>
      <w:r w:rsidRPr="001D3899">
        <w:t xml:space="preserve"> [</w:t>
      </w:r>
      <w:r w:rsidRPr="00210F7E">
        <w:rPr>
          <w:i/>
        </w:rPr>
        <w:t>х</w:t>
      </w:r>
      <w:r w:rsidR="00210F7E">
        <w:rPr>
          <w:i/>
        </w:rPr>
        <w:t>;</w:t>
      </w:r>
      <w:r w:rsidR="006C0E84" w:rsidRPr="00210F7E">
        <w:rPr>
          <w:i/>
        </w:rPr>
        <w:t xml:space="preserve"> </w:t>
      </w:r>
      <w:r w:rsidRPr="00210F7E">
        <w:rPr>
          <w:i/>
        </w:rPr>
        <w:t>у</w:t>
      </w:r>
      <w:r w:rsidRPr="001D3899">
        <w:t>]</w:t>
      </w:r>
      <w:r>
        <w:t xml:space="preserve"> </w:t>
      </w:r>
      <w:r w:rsidRPr="001D3899">
        <w:t>до точки зображення [</w:t>
      </w:r>
      <w:r w:rsidR="006C0E84" w:rsidRPr="00210F7E">
        <w:rPr>
          <w:i/>
        </w:rPr>
        <w:t>u</w:t>
      </w:r>
      <w:r w:rsidR="00210F7E" w:rsidRPr="00210F7E">
        <w:rPr>
          <w:i/>
        </w:rPr>
        <w:t>;</w:t>
      </w:r>
      <w:r w:rsidR="006C0E84" w:rsidRPr="00210F7E">
        <w:rPr>
          <w:i/>
        </w:rPr>
        <w:t xml:space="preserve"> v</w:t>
      </w:r>
      <w:r w:rsidRPr="001D3899">
        <w:t>]</w:t>
      </w:r>
      <w:r>
        <w:t xml:space="preserve"> </w:t>
      </w:r>
      <w:r w:rsidRPr="001D3899">
        <w:t>можна записати у вигляді нижче</w:t>
      </w:r>
    </w:p>
    <w:p w14:paraId="2BAD86E1" w14:textId="77777777" w:rsidR="001D3899" w:rsidRPr="001D3899" w:rsidRDefault="001D3899" w:rsidP="001E1BAB">
      <w:pPr>
        <w:spacing w:after="0"/>
        <w:jc w:val="both"/>
      </w:pPr>
    </w:p>
    <w:p w14:paraId="3B1C414D" w14:textId="28EAAFC6" w:rsidR="001D3899" w:rsidRPr="001D3899" w:rsidRDefault="001D3899" w:rsidP="00210F7E">
      <w:pPr>
        <w:spacing w:after="0"/>
        <w:ind w:firstLine="2977"/>
        <w:jc w:val="both"/>
      </w:pPr>
      <w:r w:rsidRPr="001D3899">
        <w:rPr>
          <w:noProof/>
        </w:rPr>
        <w:drawing>
          <wp:inline distT="0" distB="0" distL="0" distR="0" wp14:anchorId="27B251C1" wp14:editId="7E05EA0E">
            <wp:extent cx="2257425" cy="457200"/>
            <wp:effectExtent l="0" t="0" r="9525" b="0"/>
            <wp:docPr id="296" name="Рисунок 296" descr="&#10;\ Begin {bmatrix} і \ \ V \ кінець {bmatrix} = \ begin {bmatrix} m1 і m2 \ \ м3 і m4 \ кінець {bmatrix} \ begin {bmatrix} х \ \ у \ кінець {bmatrix} + \ почати {bmatrix} TX \ \ ти \ кінець {bmatri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10;\ Begin {bmatrix} і \ \ V \ кінець {bmatrix} = \ begin {bmatrix} m1 і m2 \ \ м3 і m4 \ кінець {bmatrix} \ begin {bmatrix} х \ \ у \ кінець {bmatrix} + \ почати {bmatrix} TX \ \ ти \ кінець {bmatrix}&#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7425" cy="457200"/>
                    </a:xfrm>
                    <a:prstGeom prst="rect">
                      <a:avLst/>
                    </a:prstGeom>
                    <a:noFill/>
                    <a:ln>
                      <a:noFill/>
                    </a:ln>
                  </pic:spPr>
                </pic:pic>
              </a:graphicData>
            </a:graphic>
          </wp:inline>
        </w:drawing>
      </w:r>
      <w:r w:rsidR="00210F7E">
        <w:t xml:space="preserve"> </w:t>
      </w:r>
      <w:r w:rsidR="00210F7E">
        <w:tab/>
      </w:r>
      <w:r w:rsidR="00210F7E">
        <w:tab/>
      </w:r>
      <w:r w:rsidR="00210F7E">
        <w:tab/>
        <w:t>(2.1)</w:t>
      </w:r>
    </w:p>
    <w:p w14:paraId="4601FF77" w14:textId="77777777" w:rsidR="001D3899" w:rsidRDefault="001D3899" w:rsidP="001E1BAB">
      <w:pPr>
        <w:spacing w:after="0"/>
        <w:jc w:val="both"/>
      </w:pPr>
    </w:p>
    <w:p w14:paraId="55B23F90" w14:textId="3919C58E" w:rsidR="001D3899" w:rsidRDefault="001D3899" w:rsidP="001E1BAB">
      <w:pPr>
        <w:spacing w:after="0"/>
        <w:jc w:val="both"/>
      </w:pPr>
      <w:r w:rsidRPr="001D3899">
        <w:t>де</w:t>
      </w:r>
      <w:r w:rsidR="0014082A">
        <w:t xml:space="preserve"> трансопонована модель,</w:t>
      </w:r>
      <w:r w:rsidRPr="001D3899">
        <w:t xml:space="preserve"> </w:t>
      </w:r>
      <w:r w:rsidR="0014082A">
        <w:t xml:space="preserve">афінне </w:t>
      </w:r>
      <w:r w:rsidRPr="001D3899">
        <w:t>обертанн</w:t>
      </w:r>
      <w:r w:rsidR="0014082A">
        <w:t xml:space="preserve">я, розмір і масштаб представлені параметрами </w:t>
      </w:r>
      <w:r w:rsidR="0014082A" w:rsidRPr="00210F7E">
        <w:rPr>
          <w:i/>
        </w:rPr>
        <w:t>m1, m2, m3 і m</w:t>
      </w:r>
      <w:r w:rsidRPr="00210F7E">
        <w:rPr>
          <w:i/>
        </w:rPr>
        <w:t>4</w:t>
      </w:r>
      <w:r w:rsidRPr="001D3899">
        <w:t>.</w:t>
      </w:r>
      <w:r w:rsidR="00210F7E">
        <w:t xml:space="preserve"> </w:t>
      </w:r>
      <w:r w:rsidRPr="001D3899">
        <w:t xml:space="preserve">Для </w:t>
      </w:r>
      <w:r w:rsidR="00DB4BE0">
        <w:t>розв’язання задачі,</w:t>
      </w:r>
      <w:r w:rsidRPr="001D3899">
        <w:t xml:space="preserve"> вищенаведене рівняння можна переписати, щоб з</w:t>
      </w:r>
      <w:r w:rsidR="00DB4BE0">
        <w:t>ібрати невідомі в вектор</w:t>
      </w:r>
      <w:r w:rsidRPr="001D3899">
        <w:t>.</w:t>
      </w:r>
    </w:p>
    <w:p w14:paraId="2CBCB679" w14:textId="77777777" w:rsidR="00210F7E" w:rsidRPr="001D3899" w:rsidRDefault="00210F7E" w:rsidP="001E1BAB">
      <w:pPr>
        <w:spacing w:after="0"/>
        <w:jc w:val="both"/>
      </w:pPr>
    </w:p>
    <w:p w14:paraId="323D4E28" w14:textId="603D6D1A" w:rsidR="001D3899" w:rsidRDefault="001D3899" w:rsidP="00210F7E">
      <w:pPr>
        <w:spacing w:after="0"/>
        <w:ind w:firstLine="2694"/>
        <w:jc w:val="both"/>
      </w:pPr>
      <w:r w:rsidRPr="001D3899">
        <w:rPr>
          <w:noProof/>
        </w:rPr>
        <w:drawing>
          <wp:inline distT="0" distB="0" distL="0" distR="0" wp14:anchorId="6C7BD709" wp14:editId="65F569FB">
            <wp:extent cx="2733675" cy="1371600"/>
            <wp:effectExtent l="0" t="0" r="9525" b="0"/>
            <wp:docPr id="295" name="Рисунок 295" descr="&#10;\ Begin {bmatrix} х &amp; у &amp; 0 &amp; 0 &amp; 1 &amp; 0 \ \ 0 &amp; 0 &amp; х &amp; у &amp; 0 &amp; 1 \ \ .... \ \ .... \ кінець {bmatrix} \ begin {bmatrix } M1 \ \ м2 \ \ м3 \ \ m4 \ \ TX \ \ ти \ кінець {bmatrix} = \ begin {bmatrix} і \ \ V \ \.  \ \.  \ Кінець {bmatrix}&#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10;\ Begin {bmatrix} х &amp; у &amp; 0 &amp; 0 &amp; 1 &amp; 0 \ \ 0 &amp; 0 &amp; х &amp; у &amp; 0 &amp; 1 \ \ .... \ \ .... \ кінець {bmatrix} \ begin {bmatrix } M1 \ \ м2 \ \ м3 \ \ m4 \ \ TX \ \ ти \ кінець {bmatrix} = \ begin {bmatrix} і \ \ V \ \.  \ \.  \ Кінець {bmatrix}&#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3675" cy="1371600"/>
                    </a:xfrm>
                    <a:prstGeom prst="rect">
                      <a:avLst/>
                    </a:prstGeom>
                    <a:noFill/>
                    <a:ln>
                      <a:noFill/>
                    </a:ln>
                  </pic:spPr>
                </pic:pic>
              </a:graphicData>
            </a:graphic>
          </wp:inline>
        </w:drawing>
      </w:r>
      <w:r w:rsidR="00210F7E">
        <w:tab/>
      </w:r>
      <w:r w:rsidR="00210F7E">
        <w:tab/>
      </w:r>
      <w:r w:rsidR="00210F7E">
        <w:tab/>
        <w:t>(2.2)</w:t>
      </w:r>
    </w:p>
    <w:p w14:paraId="5EB10A49" w14:textId="77777777" w:rsidR="00210F7E" w:rsidRPr="001D3899" w:rsidRDefault="00210F7E" w:rsidP="001E1BAB">
      <w:pPr>
        <w:spacing w:after="0"/>
        <w:jc w:val="center"/>
      </w:pPr>
    </w:p>
    <w:p w14:paraId="1E5FC2F0" w14:textId="77777777" w:rsidR="007D3AF0" w:rsidRPr="007D3AF0" w:rsidRDefault="001D3899" w:rsidP="001E1BAB">
      <w:pPr>
        <w:spacing w:after="0"/>
        <w:jc w:val="both"/>
        <w:rPr>
          <w:lang w:val="ru-RU"/>
        </w:rPr>
      </w:pPr>
      <w:r w:rsidRPr="001D3899">
        <w:t xml:space="preserve">Це рівняння показує </w:t>
      </w:r>
      <w:r w:rsidR="00481CEC">
        <w:t>одне співпадання</w:t>
      </w:r>
      <w:r w:rsidRPr="001D3899">
        <w:t xml:space="preserve">, але будь-яку кількість додаткових </w:t>
      </w:r>
      <w:r w:rsidR="00481CEC">
        <w:t>співпадань можна добавити.</w:t>
      </w:r>
      <w:r w:rsidR="00210F7E">
        <w:t xml:space="preserve"> </w:t>
      </w:r>
      <w:r w:rsidR="00481CEC">
        <w:t>Принаймні</w:t>
      </w:r>
      <w:r w:rsidRPr="001D3899">
        <w:t xml:space="preserve"> </w:t>
      </w:r>
      <w:r w:rsidR="00210F7E">
        <w:t>три</w:t>
      </w:r>
      <w:r w:rsidRPr="001D3899">
        <w:t xml:space="preserve"> </w:t>
      </w:r>
      <w:r w:rsidR="00481CEC">
        <w:t>співпадання</w:t>
      </w:r>
      <w:r w:rsidRPr="001D3899">
        <w:t xml:space="preserve"> необхідні, щоб забезпечити </w:t>
      </w:r>
      <w:r w:rsidR="00481CEC">
        <w:t>розв’язання</w:t>
      </w:r>
      <w:r w:rsidRPr="001D3899">
        <w:t>.</w:t>
      </w:r>
      <w:r w:rsidR="00210F7E">
        <w:t xml:space="preserve"> </w:t>
      </w:r>
      <w:r w:rsidR="00210F7E" w:rsidRPr="001D3899">
        <w:t>Л</w:t>
      </w:r>
      <w:r w:rsidRPr="001D3899">
        <w:t>інійн</w:t>
      </w:r>
      <w:r w:rsidR="00210F7E">
        <w:t xml:space="preserve">а </w:t>
      </w:r>
      <w:r w:rsidRPr="001D3899">
        <w:t>систем</w:t>
      </w:r>
      <w:r w:rsidR="00210F7E">
        <w:t xml:space="preserve">а може бути записана у вигляді </w:t>
      </w:r>
      <m:oMath>
        <m:r>
          <w:rPr>
            <w:rFonts w:ascii="Cambria Math" w:hAnsi="Cambria Math"/>
          </w:rPr>
          <m:t>A</m:t>
        </m:r>
        <m:acc>
          <m:accPr>
            <m:ctrlPr>
              <w:rPr>
                <w:rFonts w:ascii="Cambria Math" w:hAnsi="Cambria Math"/>
                <w:i/>
              </w:rPr>
            </m:ctrlPr>
          </m:accPr>
          <m:e>
            <m:r>
              <w:rPr>
                <w:rFonts w:ascii="Cambria Math" w:hAnsi="Cambria Math"/>
              </w:rPr>
              <m:t>x</m:t>
            </m:r>
          </m:e>
        </m:acc>
        <m:r>
          <w:rPr>
            <w:rFonts w:ascii="Cambria Math" w:hAnsi="Cambria Math"/>
          </w:rPr>
          <m:t>≈b</m:t>
        </m:r>
      </m:oMath>
      <w:r w:rsidR="007D3AF0">
        <w:t xml:space="preserve">, </w:t>
      </w:r>
    </w:p>
    <w:p w14:paraId="0341E857" w14:textId="2DE43A67" w:rsidR="007D3AF0" w:rsidRPr="007D3AF0" w:rsidRDefault="00656320" w:rsidP="001E1BAB">
      <w:pPr>
        <w:spacing w:after="0"/>
        <w:jc w:val="both"/>
        <w:rPr>
          <w:lang w:val="ru-RU"/>
        </w:rPr>
      </w:pPr>
      <w:r>
        <w:t>де</w:t>
      </w:r>
      <w:r w:rsidR="007D3AF0">
        <w:t xml:space="preserve"> </w:t>
      </w:r>
      <w:r w:rsidR="007D3AF0" w:rsidRPr="007D3AF0">
        <w:rPr>
          <w:i/>
          <w:lang w:val="en-US"/>
        </w:rPr>
        <w:t>A</w:t>
      </w:r>
      <w:r w:rsidR="007D3AF0" w:rsidRPr="007D3AF0">
        <w:rPr>
          <w:lang w:val="ru-RU"/>
        </w:rPr>
        <w:t xml:space="preserve"> -</w:t>
      </w:r>
      <w:r>
        <w:t xml:space="preserve"> відом</w:t>
      </w:r>
      <w:r w:rsidR="007D3AF0">
        <w:rPr>
          <w:lang w:val="ru-RU"/>
        </w:rPr>
        <w:t>а</w:t>
      </w:r>
      <w:r>
        <w:t xml:space="preserve"> </w:t>
      </w:r>
      <w:r w:rsidR="007D3AF0" w:rsidRPr="001D3899">
        <w:t>матриця</w:t>
      </w:r>
      <w:r w:rsidR="007D3AF0">
        <w:t xml:space="preserve"> </w:t>
      </w:r>
      <w:r w:rsidRPr="007D3AF0">
        <w:rPr>
          <w:i/>
        </w:rPr>
        <w:t>m</w:t>
      </w:r>
      <w:r w:rsidR="007D3AF0" w:rsidRPr="007D3AF0">
        <w:rPr>
          <w:i/>
          <w:lang w:val="en-US"/>
        </w:rPr>
        <w:t> </w:t>
      </w:r>
      <w:r w:rsidR="007D3AF0" w:rsidRPr="007D3AF0">
        <w:rPr>
          <w:i/>
        </w:rPr>
        <w:t>[</w:t>
      </w:r>
      <w:r w:rsidRPr="007D3AF0">
        <w:rPr>
          <w:i/>
        </w:rPr>
        <w:t>x</w:t>
      </w:r>
      <w:r w:rsidR="007D3AF0" w:rsidRPr="007D3AF0">
        <w:rPr>
          <w:i/>
        </w:rPr>
        <w:t xml:space="preserve">; </w:t>
      </w:r>
      <w:r w:rsidRPr="007D3AF0">
        <w:rPr>
          <w:i/>
        </w:rPr>
        <w:t>n</w:t>
      </w:r>
      <w:r w:rsidR="007D3AF0" w:rsidRPr="007D3AF0">
        <w:rPr>
          <w:i/>
        </w:rPr>
        <w:t>]</w:t>
      </w:r>
      <w:r w:rsidR="007D3AF0">
        <w:t xml:space="preserve"> </w:t>
      </w:r>
      <w:r w:rsidR="001D3899" w:rsidRPr="001D3899">
        <w:t>(</w:t>
      </w:r>
      <w:r>
        <w:t xml:space="preserve">зазвичай </w:t>
      </w:r>
      <w:r w:rsidRPr="007D3AF0">
        <w:rPr>
          <w:i/>
        </w:rPr>
        <w:t>m &gt; n</w:t>
      </w:r>
      <w:r w:rsidR="001D3899" w:rsidRPr="001D3899">
        <w:t>),</w:t>
      </w:r>
      <w:r w:rsidR="007D3AF0" w:rsidRPr="007D3AF0">
        <w:rPr>
          <w:lang w:val="ru-RU"/>
        </w:rPr>
        <w:t xml:space="preserve"> </w:t>
      </w:r>
    </w:p>
    <w:p w14:paraId="1267F648" w14:textId="77777777" w:rsidR="007D3AF0" w:rsidRDefault="001D3899" w:rsidP="001E1BAB">
      <w:pPr>
        <w:spacing w:after="0"/>
        <w:jc w:val="both"/>
        <w:rPr>
          <w:lang w:val="ru-RU"/>
        </w:rPr>
      </w:pPr>
      <w:r w:rsidRPr="007D3AF0">
        <w:rPr>
          <w:i/>
        </w:rPr>
        <w:t>х</w:t>
      </w:r>
      <w:r w:rsidR="007D3AF0" w:rsidRPr="007D3AF0">
        <w:rPr>
          <w:lang w:val="ru-RU"/>
        </w:rPr>
        <w:t xml:space="preserve"> </w:t>
      </w:r>
      <w:r w:rsidR="007D3AF0">
        <w:rPr>
          <w:lang w:val="ru-RU"/>
        </w:rPr>
        <w:t>–</w:t>
      </w:r>
      <w:r w:rsidR="007D3AF0" w:rsidRPr="007D3AF0">
        <w:rPr>
          <w:lang w:val="ru-RU"/>
        </w:rPr>
        <w:t xml:space="preserve"> </w:t>
      </w:r>
      <w:r w:rsidRPr="001D3899">
        <w:t>невідоми</w:t>
      </w:r>
      <w:r w:rsidR="007D3AF0">
        <w:rPr>
          <w:lang w:val="ru-RU"/>
        </w:rPr>
        <w:t>й</w:t>
      </w:r>
      <w:r>
        <w:t xml:space="preserve"> </w:t>
      </w:r>
      <w:r w:rsidR="00656320" w:rsidRPr="007D3AF0">
        <w:rPr>
          <w:i/>
        </w:rPr>
        <w:t>n</w:t>
      </w:r>
      <w:r w:rsidR="00656320">
        <w:t>-мірним параметр-</w:t>
      </w:r>
      <w:r w:rsidRPr="001D3899">
        <w:t>вектор</w:t>
      </w:r>
      <w:r w:rsidR="00656320">
        <w:t>,</w:t>
      </w:r>
    </w:p>
    <w:p w14:paraId="1586AFBF" w14:textId="55FEA8FB" w:rsidR="001D3899" w:rsidRPr="001D3899" w:rsidRDefault="00656320" w:rsidP="001E1BAB">
      <w:pPr>
        <w:spacing w:after="0"/>
        <w:jc w:val="both"/>
      </w:pPr>
      <w:r w:rsidRPr="007D3AF0">
        <w:rPr>
          <w:i/>
        </w:rPr>
        <w:t>b</w:t>
      </w:r>
      <w:r w:rsidR="007D3AF0">
        <w:rPr>
          <w:lang w:val="ru-RU"/>
        </w:rPr>
        <w:t xml:space="preserve"> – </w:t>
      </w:r>
      <w:r>
        <w:t>відоми</w:t>
      </w:r>
      <w:r w:rsidR="007D3AF0">
        <w:rPr>
          <w:lang w:val="ru-RU"/>
        </w:rPr>
        <w:t xml:space="preserve">й </w:t>
      </w:r>
      <w:r w:rsidRPr="007D3AF0">
        <w:rPr>
          <w:i/>
        </w:rPr>
        <w:t>m</w:t>
      </w:r>
      <w:r>
        <w:t>-мірним</w:t>
      </w:r>
      <w:r w:rsidR="001D3899" w:rsidRPr="001D3899">
        <w:t xml:space="preserve"> вектор</w:t>
      </w:r>
      <w:r>
        <w:t>ом</w:t>
      </w:r>
      <w:r w:rsidR="001D3899" w:rsidRPr="001D3899">
        <w:t xml:space="preserve"> вимірювань.</w:t>
      </w:r>
    </w:p>
    <w:p w14:paraId="36F8E6D7" w14:textId="77777777" w:rsidR="007D3AF0" w:rsidRPr="002F65B1" w:rsidRDefault="001D3899" w:rsidP="001E1BAB">
      <w:pPr>
        <w:spacing w:after="0"/>
        <w:jc w:val="both"/>
        <w:rPr>
          <w:lang w:val="ru-RU"/>
        </w:rPr>
      </w:pPr>
      <w:r w:rsidRPr="001D3899">
        <w:t>Тому мінімізація вектор</w:t>
      </w:r>
      <w:r w:rsidR="000D5E41">
        <w:t xml:space="preserve">у </w:t>
      </w:r>
      <m:oMath>
        <m:acc>
          <m:accPr>
            <m:ctrlPr>
              <w:rPr>
                <w:rFonts w:ascii="Cambria Math" w:hAnsi="Cambria Math"/>
                <w:i/>
              </w:rPr>
            </m:ctrlPr>
          </m:accPr>
          <m:e>
            <m:r>
              <w:rPr>
                <w:rFonts w:ascii="Cambria Math" w:hAnsi="Cambria Math"/>
              </w:rPr>
              <m:t>x</m:t>
            </m:r>
          </m:e>
        </m:acc>
      </m:oMath>
      <w:r w:rsidR="000D5E41">
        <w:t xml:space="preserve"> </w:t>
      </w:r>
      <w:r w:rsidRPr="001D3899">
        <w:t>є рішенням</w:t>
      </w:r>
      <w:r w:rsidR="007D3AF0">
        <w:rPr>
          <w:lang w:val="ru-RU"/>
        </w:rPr>
        <w:t xml:space="preserve"> </w:t>
      </w:r>
      <w:r w:rsidRPr="001D3899">
        <w:t>нормального рівняння</w:t>
      </w:r>
    </w:p>
    <w:p w14:paraId="12C304A2" w14:textId="77777777" w:rsidR="007D3AF0" w:rsidRPr="002F65B1" w:rsidRDefault="007D3AF0" w:rsidP="001E1BAB">
      <w:pPr>
        <w:spacing w:after="0"/>
        <w:jc w:val="both"/>
        <w:rPr>
          <w:lang w:val="ru-RU"/>
        </w:rPr>
      </w:pPr>
    </w:p>
    <w:p w14:paraId="6B10EF14" w14:textId="00FAAE0A" w:rsidR="001D3899" w:rsidRPr="002F65B1" w:rsidRDefault="001F040C" w:rsidP="007D3AF0">
      <w:pPr>
        <w:spacing w:after="0"/>
        <w:ind w:firstLine="3686"/>
        <w:jc w:val="both"/>
        <w:rPr>
          <w:lang w:val="ru-RU"/>
        </w:rPr>
      </w:pPr>
      <m:oMath>
        <m:sSup>
          <m:sSupPr>
            <m:ctrlPr>
              <w:rPr>
                <w:rFonts w:ascii="Cambria Math" w:hAnsi="Cambria Math"/>
                <w:i/>
                <w:lang w:val="ru-RU"/>
              </w:rPr>
            </m:ctrlPr>
          </m:sSupPr>
          <m:e>
            <m:r>
              <w:rPr>
                <w:rFonts w:ascii="Cambria Math" w:hAnsi="Cambria Math"/>
                <w:lang w:val="en-US"/>
              </w:rPr>
              <m:t>A</m:t>
            </m:r>
          </m:e>
          <m:sup>
            <m:r>
              <w:rPr>
                <w:rFonts w:ascii="Cambria Math" w:hAnsi="Cambria Math"/>
                <w:lang w:val="ru-RU"/>
              </w:rPr>
              <m:t>T</m:t>
            </m:r>
          </m:sup>
        </m:sSup>
        <m:r>
          <w:rPr>
            <w:rFonts w:ascii="Cambria Math" w:hAnsi="Cambria Math"/>
          </w:rPr>
          <m:t>A</m:t>
        </m:r>
        <m:acc>
          <m:accPr>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lang w:val="ru-RU"/>
              </w:rPr>
            </m:ctrlPr>
          </m:sSupPr>
          <m:e>
            <m:r>
              <w:rPr>
                <w:rFonts w:ascii="Cambria Math" w:hAnsi="Cambria Math"/>
                <w:lang w:val="en-US"/>
              </w:rPr>
              <m:t>A</m:t>
            </m:r>
          </m:e>
          <m:sup>
            <m:r>
              <w:rPr>
                <w:rFonts w:ascii="Cambria Math" w:hAnsi="Cambria Math"/>
                <w:lang w:val="ru-RU"/>
              </w:rPr>
              <m:t>T</m:t>
            </m:r>
          </m:sup>
        </m:sSup>
        <m:r>
          <w:rPr>
            <w:rFonts w:ascii="Cambria Math" w:hAnsi="Cambria Math"/>
          </w:rPr>
          <m:t>b</m:t>
        </m:r>
      </m:oMath>
      <w:r w:rsidR="007D3AF0" w:rsidRPr="002F65B1">
        <w:rPr>
          <w:lang w:val="ru-RU"/>
        </w:rPr>
        <w:tab/>
      </w:r>
      <w:r w:rsidR="007D3AF0" w:rsidRPr="002F65B1">
        <w:rPr>
          <w:lang w:val="ru-RU"/>
        </w:rPr>
        <w:tab/>
      </w:r>
      <w:r w:rsidR="007D3AF0" w:rsidRPr="002F65B1">
        <w:rPr>
          <w:lang w:val="ru-RU"/>
        </w:rPr>
        <w:tab/>
      </w:r>
      <w:r w:rsidR="007D3AF0" w:rsidRPr="002F65B1">
        <w:rPr>
          <w:lang w:val="ru-RU"/>
        </w:rPr>
        <w:tab/>
      </w:r>
      <w:r w:rsidR="007D3AF0" w:rsidRPr="002F65B1">
        <w:rPr>
          <w:lang w:val="ru-RU"/>
        </w:rPr>
        <w:tab/>
        <w:t>(2.3)</w:t>
      </w:r>
    </w:p>
    <w:p w14:paraId="03B0B10E" w14:textId="77777777" w:rsidR="001D3899" w:rsidRPr="001D3899" w:rsidRDefault="001D3899" w:rsidP="001E1BAB">
      <w:pPr>
        <w:spacing w:after="0"/>
        <w:jc w:val="both"/>
      </w:pPr>
    </w:p>
    <w:p w14:paraId="5549C766" w14:textId="6009BFA5" w:rsidR="001D3899" w:rsidRDefault="001D3899" w:rsidP="001E1BAB">
      <w:pPr>
        <w:spacing w:after="0"/>
        <w:jc w:val="both"/>
      </w:pPr>
      <w:r w:rsidRPr="001D3899">
        <w:t>Рішення системи лінійних рівнянь дано в термінах матриці</w:t>
      </w:r>
      <w:r w:rsidR="007D3AF0" w:rsidRPr="007D3AF0">
        <w:rPr>
          <w:lang w:val="ru-RU"/>
        </w:rPr>
        <w:t xml:space="preserve"> </w:t>
      </w:r>
      <m:oMath>
        <m:sSup>
          <m:sSupPr>
            <m:ctrlPr>
              <w:rPr>
                <w:rFonts w:ascii="Cambria Math" w:hAnsi="Cambria Math"/>
                <w:i/>
              </w:rPr>
            </m:ctrlPr>
          </m:sSupPr>
          <m:e>
            <m:sSup>
              <m:sSupPr>
                <m:ctrlPr>
                  <w:rPr>
                    <w:rFonts w:ascii="Cambria Math" w:hAnsi="Cambria Math"/>
                    <w:i/>
                    <w:lang w:val="ru-RU"/>
                  </w:rPr>
                </m:ctrlPr>
              </m:sSupPr>
              <m:e>
                <m:r>
                  <w:rPr>
                    <w:rFonts w:ascii="Cambria Math" w:hAnsi="Cambria Math"/>
                    <w:lang w:val="ru-RU"/>
                  </w:rPr>
                  <m:t>(</m:t>
                </m:r>
                <m:r>
                  <w:rPr>
                    <w:rFonts w:ascii="Cambria Math" w:hAnsi="Cambria Math"/>
                    <w:lang w:val="en-US"/>
                  </w:rPr>
                  <m:t>A</m:t>
                </m:r>
              </m:e>
              <m:sup>
                <m:r>
                  <w:rPr>
                    <w:rFonts w:ascii="Cambria Math" w:hAnsi="Cambria Math"/>
                    <w:lang w:val="ru-RU"/>
                  </w:rPr>
                  <m:t>T</m:t>
                </m:r>
              </m:sup>
            </m:sSup>
            <m:r>
              <w:rPr>
                <w:rFonts w:ascii="Cambria Math" w:hAnsi="Cambria Math"/>
              </w:rPr>
              <m:t>A)</m:t>
            </m:r>
          </m:e>
          <m:sup>
            <m:r>
              <w:rPr>
                <w:rFonts w:ascii="Cambria Math" w:hAnsi="Cambria Math"/>
              </w:rPr>
              <m:t>-1</m:t>
            </m:r>
          </m:sup>
        </m:sSup>
        <m:sSup>
          <m:sSupPr>
            <m:ctrlPr>
              <w:rPr>
                <w:rFonts w:ascii="Cambria Math" w:hAnsi="Cambria Math"/>
                <w:i/>
                <w:lang w:val="ru-RU"/>
              </w:rPr>
            </m:ctrlPr>
          </m:sSupPr>
          <m:e>
            <m:r>
              <w:rPr>
                <w:rFonts w:ascii="Cambria Math" w:hAnsi="Cambria Math"/>
                <w:lang w:val="en-US"/>
              </w:rPr>
              <m:t>A</m:t>
            </m:r>
          </m:e>
          <m:sup>
            <m:r>
              <w:rPr>
                <w:rFonts w:ascii="Cambria Math" w:hAnsi="Cambria Math"/>
                <w:lang w:val="ru-RU"/>
              </w:rPr>
              <m:t>T</m:t>
            </m:r>
          </m:sup>
        </m:sSup>
      </m:oMath>
      <w:r w:rsidR="003179DF">
        <w:t xml:space="preserve"> називається</w:t>
      </w:r>
      <w:r w:rsidR="007D3AF0" w:rsidRPr="007D3AF0">
        <w:rPr>
          <w:lang w:val="ru-RU"/>
        </w:rPr>
        <w:t xml:space="preserve"> </w:t>
      </w:r>
      <w:r w:rsidR="007D3AF0">
        <w:t>псевдо оберненим</w:t>
      </w:r>
      <w:r w:rsidR="007D3AF0" w:rsidRPr="007D3AF0">
        <w:rPr>
          <w:lang w:val="ru-RU"/>
        </w:rPr>
        <w:t xml:space="preserve"> </w:t>
      </w:r>
      <w:r w:rsidR="003179DF">
        <w:t>до</w:t>
      </w:r>
      <w:r w:rsidR="007D3AF0" w:rsidRPr="007D3AF0">
        <w:rPr>
          <w:lang w:val="ru-RU"/>
        </w:rPr>
        <w:t xml:space="preserve"> </w:t>
      </w:r>
      <w:r w:rsidR="003179DF" w:rsidRPr="007D3AF0">
        <w:rPr>
          <w:i/>
        </w:rPr>
        <w:t>А</w:t>
      </w:r>
    </w:p>
    <w:p w14:paraId="0A73844D" w14:textId="77777777" w:rsidR="001D3899" w:rsidRPr="002F65B1" w:rsidRDefault="001D3899" w:rsidP="001E1BAB">
      <w:pPr>
        <w:spacing w:after="0"/>
        <w:jc w:val="both"/>
        <w:rPr>
          <w:lang w:val="ru-RU"/>
        </w:rPr>
      </w:pPr>
    </w:p>
    <w:p w14:paraId="1F305B36" w14:textId="1350211C" w:rsidR="007D3AF0" w:rsidRPr="002F65B1" w:rsidRDefault="001F040C" w:rsidP="007D3AF0">
      <w:pPr>
        <w:spacing w:after="0"/>
        <w:ind w:firstLine="3544"/>
        <w:jc w:val="both"/>
        <w:rPr>
          <w:lang w:val="ru-RU"/>
        </w:rPr>
      </w:pPr>
      <m:oMath>
        <m:acc>
          <m:accPr>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sSup>
              <m:sSupPr>
                <m:ctrlPr>
                  <w:rPr>
                    <w:rFonts w:ascii="Cambria Math" w:hAnsi="Cambria Math"/>
                    <w:i/>
                    <w:lang w:val="ru-RU"/>
                  </w:rPr>
                </m:ctrlPr>
              </m:sSupPr>
              <m:e>
                <m:r>
                  <w:rPr>
                    <w:rFonts w:ascii="Cambria Math" w:hAnsi="Cambria Math"/>
                    <w:lang w:val="ru-RU"/>
                  </w:rPr>
                  <m:t>(</m:t>
                </m:r>
                <m:r>
                  <w:rPr>
                    <w:rFonts w:ascii="Cambria Math" w:hAnsi="Cambria Math"/>
                    <w:lang w:val="en-US"/>
                  </w:rPr>
                  <m:t>A</m:t>
                </m:r>
              </m:e>
              <m:sup>
                <m:r>
                  <w:rPr>
                    <w:rFonts w:ascii="Cambria Math" w:hAnsi="Cambria Math"/>
                    <w:lang w:val="ru-RU"/>
                  </w:rPr>
                  <m:t>T</m:t>
                </m:r>
              </m:sup>
            </m:sSup>
            <m:r>
              <w:rPr>
                <w:rFonts w:ascii="Cambria Math" w:hAnsi="Cambria Math"/>
              </w:rPr>
              <m:t>A)</m:t>
            </m:r>
          </m:e>
          <m:sup>
            <m:r>
              <w:rPr>
                <w:rFonts w:ascii="Cambria Math" w:hAnsi="Cambria Math"/>
              </w:rPr>
              <m:t>-1</m:t>
            </m:r>
          </m:sup>
        </m:sSup>
        <m:sSup>
          <m:sSupPr>
            <m:ctrlPr>
              <w:rPr>
                <w:rFonts w:ascii="Cambria Math" w:hAnsi="Cambria Math"/>
                <w:i/>
                <w:lang w:val="ru-RU"/>
              </w:rPr>
            </m:ctrlPr>
          </m:sSupPr>
          <m:e>
            <m:r>
              <w:rPr>
                <w:rFonts w:ascii="Cambria Math" w:hAnsi="Cambria Math"/>
                <w:lang w:val="en-US"/>
              </w:rPr>
              <m:t>A</m:t>
            </m:r>
          </m:e>
          <m:sup>
            <m:r>
              <w:rPr>
                <w:rFonts w:ascii="Cambria Math" w:hAnsi="Cambria Math"/>
                <w:lang w:val="ru-RU"/>
              </w:rPr>
              <m:t>T</m:t>
            </m:r>
          </m:sup>
        </m:sSup>
        <m:r>
          <w:rPr>
            <w:rFonts w:ascii="Cambria Math" w:hAnsi="Cambria Math"/>
          </w:rPr>
          <m:t>b</m:t>
        </m:r>
      </m:oMath>
      <w:r w:rsidR="007D3AF0" w:rsidRPr="002F65B1">
        <w:rPr>
          <w:lang w:val="ru-RU"/>
        </w:rPr>
        <w:tab/>
      </w:r>
      <w:r w:rsidR="007D3AF0" w:rsidRPr="002F65B1">
        <w:rPr>
          <w:lang w:val="ru-RU"/>
        </w:rPr>
        <w:tab/>
      </w:r>
      <w:r w:rsidR="007D3AF0" w:rsidRPr="002F65B1">
        <w:rPr>
          <w:lang w:val="ru-RU"/>
        </w:rPr>
        <w:tab/>
      </w:r>
      <w:r w:rsidR="007D3AF0" w:rsidRPr="002F65B1">
        <w:rPr>
          <w:lang w:val="ru-RU"/>
        </w:rPr>
        <w:tab/>
      </w:r>
      <w:r w:rsidR="007D3AF0" w:rsidRPr="002F65B1">
        <w:rPr>
          <w:lang w:val="ru-RU"/>
        </w:rPr>
        <w:tab/>
        <w:t>(2.4)</w:t>
      </w:r>
    </w:p>
    <w:p w14:paraId="0CA73533" w14:textId="029C0C2F" w:rsidR="001D3899" w:rsidRDefault="001D3899" w:rsidP="001E1BAB">
      <w:pPr>
        <w:spacing w:after="0"/>
        <w:jc w:val="both"/>
      </w:pPr>
    </w:p>
    <w:p w14:paraId="6229F5B3" w14:textId="054BB184" w:rsidR="001D3899" w:rsidRPr="001D3899" w:rsidRDefault="0070786C" w:rsidP="007D3AF0">
      <w:pPr>
        <w:spacing w:after="0"/>
        <w:ind w:firstLine="0"/>
        <w:jc w:val="both"/>
      </w:pPr>
      <w:r>
        <w:t>яке</w:t>
      </w:r>
      <w:r w:rsidR="001D3899" w:rsidRPr="001D3899">
        <w:t xml:space="preserve"> мінімізує суму квадратів ві</w:t>
      </w:r>
      <w:r w:rsidR="00124D0B">
        <w:t>дстаней від прогнозованих місць моделі до відповідних місць</w:t>
      </w:r>
      <w:r w:rsidR="001D3899" w:rsidRPr="001D3899">
        <w:t xml:space="preserve"> зображення.</w:t>
      </w:r>
    </w:p>
    <w:p w14:paraId="7EC3B4FB" w14:textId="62FB3292" w:rsidR="001D3899" w:rsidRPr="001D3899" w:rsidRDefault="001D3899" w:rsidP="001E1BAB">
      <w:pPr>
        <w:spacing w:after="0"/>
        <w:jc w:val="both"/>
      </w:pPr>
      <w:r>
        <w:t xml:space="preserve">5. </w:t>
      </w:r>
      <w:r w:rsidR="00A05A03" w:rsidRPr="00A05A03">
        <w:t>В</w:t>
      </w:r>
      <w:r w:rsidRPr="00A05A03">
        <w:t>иявлення</w:t>
      </w:r>
      <w:r w:rsidR="00A05A03" w:rsidRPr="00A05A03">
        <w:t xml:space="preserve"> відхилень</w:t>
      </w:r>
      <w:r w:rsidRPr="00A05A03">
        <w:t>.</w:t>
      </w:r>
      <w:r>
        <w:t xml:space="preserve"> </w:t>
      </w:r>
      <w:r w:rsidR="00397164">
        <w:t>Відхилення</w:t>
      </w:r>
      <w:r w:rsidR="007D3AF0" w:rsidRPr="002F65B1">
        <w:t xml:space="preserve"> </w:t>
      </w:r>
      <w:r w:rsidR="00397164">
        <w:t>тепер може бути видаленим</w:t>
      </w:r>
      <w:r w:rsidRPr="001D3899">
        <w:t xml:space="preserve"> шляхом перев</w:t>
      </w:r>
      <w:r w:rsidR="00397164">
        <w:t>ірки на відповідність між кожною функцією</w:t>
      </w:r>
      <w:r w:rsidRPr="001D3899">
        <w:t xml:space="preserve"> зображення і моделі. </w:t>
      </w:r>
    </w:p>
    <w:p w14:paraId="35030309" w14:textId="1A3B5E81" w:rsidR="001D3899" w:rsidRPr="00910DCE" w:rsidRDefault="001D3899" w:rsidP="001E1BAB">
      <w:pPr>
        <w:spacing w:after="0"/>
        <w:jc w:val="both"/>
      </w:pPr>
      <w:r w:rsidRPr="001D3899">
        <w:t>Остаточне рішення прийняти або відхилити</w:t>
      </w:r>
      <w:r w:rsidR="006C3B68">
        <w:t xml:space="preserve"> гіпотезу засноване на детальній</w:t>
      </w:r>
      <w:r w:rsidRPr="001D3899">
        <w:t xml:space="preserve"> ймовірнісної моделі.</w:t>
      </w:r>
      <w:r>
        <w:t xml:space="preserve"> </w:t>
      </w:r>
      <w:r w:rsidRPr="001D3899">
        <w:t>Цей ме</w:t>
      </w:r>
      <w:r w:rsidR="006C3B68">
        <w:t xml:space="preserve">тод спочатку обчислює очікувану </w:t>
      </w:r>
      <w:r w:rsidRPr="001D3899">
        <w:t>кількість помилкових збігів з моделлю, враховуючи прогнозований розмір мод</w:t>
      </w:r>
      <w:r w:rsidR="006C3B68">
        <w:t>елі, кількість функцій в області</w:t>
      </w:r>
      <w:r w:rsidRPr="001D3899">
        <w:t>, і точність підгонки.</w:t>
      </w:r>
      <w:r>
        <w:t xml:space="preserve"> </w:t>
      </w:r>
      <w:r w:rsidR="006C3B68">
        <w:t xml:space="preserve">Аналіз ймовірності </w:t>
      </w:r>
      <w:r w:rsidRPr="001D3899">
        <w:t>Бай</w:t>
      </w:r>
      <w:r w:rsidR="00210F7E">
        <w:t>є</w:t>
      </w:r>
      <w:r w:rsidRPr="001D3899">
        <w:t>са дає ймовірність, що об'єкт присутній</w:t>
      </w:r>
      <w:r w:rsidR="006C3B68">
        <w:t xml:space="preserve"> на зображенні</w:t>
      </w:r>
      <w:r w:rsidRPr="001D3899">
        <w:t xml:space="preserve"> на основі фактичної</w:t>
      </w:r>
      <w:r w:rsidR="006C3B68">
        <w:t xml:space="preserve"> кількості співпадаючих функцій</w:t>
      </w:r>
      <w:r w:rsidRPr="001D3899">
        <w:t>.</w:t>
      </w:r>
      <w:r w:rsidR="007D3AF0" w:rsidRPr="007D3AF0">
        <w:t xml:space="preserve"> </w:t>
      </w:r>
      <w:r w:rsidR="006C3B68">
        <w:t>Гіпотеза приймається, якщо кінцева</w:t>
      </w:r>
      <w:r w:rsidRPr="001D3899">
        <w:t xml:space="preserve"> ймовірність правильної інтерпретації більше, ніж 0,98. </w:t>
      </w:r>
    </w:p>
    <w:p w14:paraId="0CB8B4FD" w14:textId="77777777" w:rsidR="00ED7917" w:rsidRDefault="00ED7917" w:rsidP="001E1BAB">
      <w:pPr>
        <w:pStyle w:val="2"/>
        <w:keepNext w:val="0"/>
        <w:keepLines w:val="0"/>
        <w:spacing w:before="0"/>
        <w:contextualSpacing w:val="0"/>
        <w:jc w:val="both"/>
        <w:rPr>
          <w:rFonts w:ascii="Times New Roman" w:hAnsi="Times New Roman" w:cs="Times New Roman"/>
          <w:color w:val="auto"/>
          <w:sz w:val="28"/>
          <w:szCs w:val="28"/>
        </w:rPr>
      </w:pPr>
      <w:bookmarkStart w:id="35" w:name="h.x6fpjsi5un2z" w:colFirst="0" w:colLast="0"/>
      <w:bookmarkStart w:id="36" w:name="h.z173n4jpw7zj" w:colFirst="0" w:colLast="0"/>
      <w:bookmarkEnd w:id="35"/>
      <w:bookmarkEnd w:id="36"/>
    </w:p>
    <w:p w14:paraId="25040DAD" w14:textId="77777777" w:rsidR="00ED7917" w:rsidRDefault="00ED7917" w:rsidP="001E1BAB">
      <w:pPr>
        <w:pStyle w:val="2"/>
        <w:keepNext w:val="0"/>
        <w:keepLines w:val="0"/>
        <w:spacing w:before="0"/>
        <w:contextualSpacing w:val="0"/>
        <w:jc w:val="both"/>
        <w:rPr>
          <w:rFonts w:ascii="Times New Roman" w:hAnsi="Times New Roman" w:cs="Times New Roman"/>
          <w:color w:val="auto"/>
          <w:sz w:val="28"/>
          <w:szCs w:val="28"/>
        </w:rPr>
      </w:pPr>
    </w:p>
    <w:p w14:paraId="278D6F6E" w14:textId="77777777" w:rsidR="00E836CB" w:rsidRPr="00DB1114" w:rsidRDefault="00041425" w:rsidP="001E1BAB">
      <w:pPr>
        <w:pStyle w:val="2"/>
        <w:keepNext w:val="0"/>
        <w:keepLines w:val="0"/>
        <w:spacing w:before="0"/>
        <w:contextualSpacing w:val="0"/>
        <w:jc w:val="both"/>
        <w:rPr>
          <w:rFonts w:ascii="Times New Roman" w:hAnsi="Times New Roman" w:cs="Times New Roman"/>
          <w:color w:val="auto"/>
          <w:sz w:val="28"/>
          <w:szCs w:val="28"/>
        </w:rPr>
      </w:pPr>
      <w:r w:rsidRPr="00DB1114">
        <w:rPr>
          <w:rFonts w:ascii="Times New Roman" w:hAnsi="Times New Roman" w:cs="Times New Roman"/>
          <w:color w:val="auto"/>
          <w:sz w:val="28"/>
          <w:szCs w:val="28"/>
        </w:rPr>
        <w:t xml:space="preserve">2.2 </w:t>
      </w:r>
      <w:r w:rsidR="00DB1114" w:rsidRPr="00DB1114">
        <w:rPr>
          <w:rFonts w:ascii="Times New Roman" w:hAnsi="Times New Roman" w:cs="Times New Roman"/>
          <w:color w:val="auto"/>
          <w:sz w:val="28"/>
          <w:szCs w:val="28"/>
        </w:rPr>
        <w:t>Алгоритм</w:t>
      </w:r>
      <w:r w:rsidRPr="00DB1114">
        <w:rPr>
          <w:rFonts w:ascii="Times New Roman" w:hAnsi="Times New Roman" w:cs="Times New Roman"/>
          <w:color w:val="auto"/>
          <w:sz w:val="28"/>
          <w:szCs w:val="28"/>
        </w:rPr>
        <w:t xml:space="preserve"> розв’язку задачі</w:t>
      </w:r>
      <w:r w:rsidR="00BA6CD6" w:rsidRPr="00DB1114">
        <w:rPr>
          <w:rFonts w:ascii="Times New Roman" w:hAnsi="Times New Roman" w:cs="Times New Roman"/>
          <w:color w:val="auto"/>
          <w:sz w:val="28"/>
          <w:szCs w:val="28"/>
        </w:rPr>
        <w:t xml:space="preserve"> оцінки якості зображення</w:t>
      </w:r>
    </w:p>
    <w:p w14:paraId="77F890AC" w14:textId="77777777" w:rsidR="00BA6CD6" w:rsidRPr="00DB1114" w:rsidRDefault="00BA6CD6" w:rsidP="001E1BAB">
      <w:pPr>
        <w:spacing w:after="0"/>
      </w:pPr>
    </w:p>
    <w:p w14:paraId="15D2FBCA" w14:textId="77777777" w:rsidR="00E836CB" w:rsidRPr="00DB1114" w:rsidRDefault="00041425" w:rsidP="001E1BAB">
      <w:pPr>
        <w:tabs>
          <w:tab w:val="left" w:pos="1134"/>
        </w:tabs>
        <w:spacing w:after="0"/>
        <w:jc w:val="both"/>
        <w:rPr>
          <w:color w:val="auto"/>
          <w:szCs w:val="28"/>
        </w:rPr>
      </w:pPr>
      <w:r w:rsidRPr="00DB1114">
        <w:rPr>
          <w:color w:val="auto"/>
          <w:szCs w:val="28"/>
        </w:rPr>
        <w:t>Характеристики, які використовуються для побудови моделі:</w:t>
      </w:r>
    </w:p>
    <w:p w14:paraId="5A123E09" w14:textId="77777777" w:rsidR="00E836CB" w:rsidRPr="00DB1114" w:rsidRDefault="00041425" w:rsidP="001E1BAB">
      <w:pPr>
        <w:numPr>
          <w:ilvl w:val="0"/>
          <w:numId w:val="1"/>
        </w:numPr>
        <w:tabs>
          <w:tab w:val="left" w:pos="1134"/>
        </w:tabs>
        <w:spacing w:after="0"/>
        <w:ind w:left="0" w:firstLine="720"/>
        <w:contextualSpacing/>
        <w:jc w:val="both"/>
        <w:rPr>
          <w:color w:val="auto"/>
          <w:szCs w:val="28"/>
        </w:rPr>
      </w:pPr>
      <w:r w:rsidRPr="00DB1114">
        <w:rPr>
          <w:color w:val="auto"/>
          <w:szCs w:val="28"/>
        </w:rPr>
        <w:t>Перший пік HUE гістограми зображення</w:t>
      </w:r>
    </w:p>
    <w:p w14:paraId="08E2CE51" w14:textId="77777777" w:rsidR="00E836CB" w:rsidRPr="00DB1114" w:rsidRDefault="00041425" w:rsidP="001E1BAB">
      <w:pPr>
        <w:numPr>
          <w:ilvl w:val="0"/>
          <w:numId w:val="1"/>
        </w:numPr>
        <w:tabs>
          <w:tab w:val="left" w:pos="1134"/>
        </w:tabs>
        <w:spacing w:after="0"/>
        <w:ind w:left="0" w:firstLine="720"/>
        <w:contextualSpacing/>
        <w:jc w:val="both"/>
        <w:rPr>
          <w:color w:val="auto"/>
          <w:szCs w:val="28"/>
        </w:rPr>
      </w:pPr>
      <w:r w:rsidRPr="00DB1114">
        <w:rPr>
          <w:color w:val="auto"/>
          <w:szCs w:val="28"/>
        </w:rPr>
        <w:t>Інтенсивність першого піку</w:t>
      </w:r>
    </w:p>
    <w:p w14:paraId="0011B440" w14:textId="77777777" w:rsidR="00E836CB" w:rsidRPr="00DB1114" w:rsidRDefault="00041425" w:rsidP="001E1BAB">
      <w:pPr>
        <w:numPr>
          <w:ilvl w:val="0"/>
          <w:numId w:val="1"/>
        </w:numPr>
        <w:tabs>
          <w:tab w:val="left" w:pos="1134"/>
        </w:tabs>
        <w:spacing w:after="0"/>
        <w:ind w:left="0" w:firstLine="720"/>
        <w:contextualSpacing/>
        <w:jc w:val="both"/>
        <w:rPr>
          <w:color w:val="auto"/>
          <w:szCs w:val="28"/>
        </w:rPr>
      </w:pPr>
      <w:r w:rsidRPr="00DB1114">
        <w:rPr>
          <w:color w:val="auto"/>
          <w:szCs w:val="28"/>
        </w:rPr>
        <w:t>Другий пік HUE гістограми зображення</w:t>
      </w:r>
    </w:p>
    <w:p w14:paraId="423C9EEB" w14:textId="77777777" w:rsidR="00E836CB" w:rsidRPr="00DB1114" w:rsidRDefault="00041425" w:rsidP="001E1BAB">
      <w:pPr>
        <w:numPr>
          <w:ilvl w:val="0"/>
          <w:numId w:val="1"/>
        </w:numPr>
        <w:tabs>
          <w:tab w:val="left" w:pos="1134"/>
        </w:tabs>
        <w:spacing w:after="0"/>
        <w:ind w:left="0" w:firstLine="720"/>
        <w:contextualSpacing/>
        <w:jc w:val="both"/>
        <w:rPr>
          <w:color w:val="auto"/>
          <w:szCs w:val="28"/>
        </w:rPr>
      </w:pPr>
      <w:r w:rsidRPr="00DB1114">
        <w:rPr>
          <w:color w:val="auto"/>
          <w:szCs w:val="28"/>
        </w:rPr>
        <w:t>Інтенсивність другого піку</w:t>
      </w:r>
    </w:p>
    <w:p w14:paraId="2AA96288" w14:textId="77777777" w:rsidR="00E836CB" w:rsidRPr="00DB1114" w:rsidRDefault="00041425" w:rsidP="001E1BAB">
      <w:pPr>
        <w:numPr>
          <w:ilvl w:val="0"/>
          <w:numId w:val="1"/>
        </w:numPr>
        <w:tabs>
          <w:tab w:val="left" w:pos="1134"/>
        </w:tabs>
        <w:spacing w:after="0"/>
        <w:ind w:left="0" w:firstLine="720"/>
        <w:contextualSpacing/>
        <w:jc w:val="both"/>
        <w:rPr>
          <w:color w:val="auto"/>
          <w:szCs w:val="28"/>
        </w:rPr>
      </w:pPr>
      <w:r w:rsidRPr="00DB1114">
        <w:rPr>
          <w:color w:val="auto"/>
          <w:szCs w:val="28"/>
        </w:rPr>
        <w:t>Дисперсія HUE гістограми зображення</w:t>
      </w:r>
    </w:p>
    <w:p w14:paraId="3F35D59F" w14:textId="77777777" w:rsidR="00E836CB" w:rsidRPr="00DB1114" w:rsidRDefault="00041425" w:rsidP="001E1BAB">
      <w:pPr>
        <w:numPr>
          <w:ilvl w:val="0"/>
          <w:numId w:val="1"/>
        </w:numPr>
        <w:tabs>
          <w:tab w:val="left" w:pos="1134"/>
        </w:tabs>
        <w:spacing w:after="0"/>
        <w:ind w:left="0" w:firstLine="720"/>
        <w:contextualSpacing/>
        <w:jc w:val="both"/>
        <w:rPr>
          <w:color w:val="auto"/>
          <w:szCs w:val="28"/>
        </w:rPr>
      </w:pPr>
      <w:r w:rsidRPr="00DB1114">
        <w:rPr>
          <w:color w:val="auto"/>
          <w:szCs w:val="28"/>
        </w:rPr>
        <w:t>Яскравість зображення</w:t>
      </w:r>
    </w:p>
    <w:p w14:paraId="0F5102EA" w14:textId="77777777" w:rsidR="00E836CB" w:rsidRPr="00DB1114" w:rsidRDefault="00041425" w:rsidP="001E1BAB">
      <w:pPr>
        <w:numPr>
          <w:ilvl w:val="0"/>
          <w:numId w:val="1"/>
        </w:numPr>
        <w:tabs>
          <w:tab w:val="left" w:pos="1134"/>
        </w:tabs>
        <w:spacing w:after="0"/>
        <w:ind w:left="0" w:firstLine="720"/>
        <w:contextualSpacing/>
        <w:jc w:val="both"/>
        <w:rPr>
          <w:color w:val="auto"/>
          <w:szCs w:val="28"/>
        </w:rPr>
      </w:pPr>
      <w:r w:rsidRPr="00DB1114">
        <w:rPr>
          <w:color w:val="auto"/>
          <w:szCs w:val="28"/>
        </w:rPr>
        <w:t xml:space="preserve">Кількість </w:t>
      </w:r>
      <w:r w:rsidR="002D438A">
        <w:rPr>
          <w:color w:val="auto"/>
          <w:szCs w:val="28"/>
        </w:rPr>
        <w:t>«</w:t>
      </w:r>
      <w:r w:rsidRPr="00DB1114">
        <w:rPr>
          <w:color w:val="auto"/>
          <w:szCs w:val="28"/>
        </w:rPr>
        <w:t>важливих</w:t>
      </w:r>
      <w:r w:rsidR="002D438A">
        <w:rPr>
          <w:color w:val="auto"/>
          <w:szCs w:val="28"/>
        </w:rPr>
        <w:t>»</w:t>
      </w:r>
      <w:r w:rsidRPr="00DB1114">
        <w:rPr>
          <w:color w:val="auto"/>
          <w:szCs w:val="28"/>
        </w:rPr>
        <w:t xml:space="preserve"> регіонів зображення</w:t>
      </w:r>
    </w:p>
    <w:p w14:paraId="31E98FCB" w14:textId="77777777" w:rsidR="00E836CB" w:rsidRPr="00DB1114" w:rsidRDefault="00041425" w:rsidP="001E1BAB">
      <w:pPr>
        <w:numPr>
          <w:ilvl w:val="0"/>
          <w:numId w:val="1"/>
        </w:numPr>
        <w:tabs>
          <w:tab w:val="left" w:pos="1134"/>
        </w:tabs>
        <w:spacing w:after="0"/>
        <w:ind w:left="0" w:firstLine="720"/>
        <w:contextualSpacing/>
        <w:jc w:val="both"/>
        <w:rPr>
          <w:color w:val="auto"/>
          <w:szCs w:val="28"/>
        </w:rPr>
      </w:pPr>
      <w:r w:rsidRPr="00DB1114">
        <w:rPr>
          <w:color w:val="auto"/>
          <w:szCs w:val="28"/>
        </w:rPr>
        <w:t>Координата Х найбільшого такого регіону</w:t>
      </w:r>
    </w:p>
    <w:p w14:paraId="683E2ED8" w14:textId="77777777" w:rsidR="00E836CB" w:rsidRPr="00DB1114" w:rsidRDefault="00041425" w:rsidP="001E1BAB">
      <w:pPr>
        <w:numPr>
          <w:ilvl w:val="0"/>
          <w:numId w:val="1"/>
        </w:numPr>
        <w:tabs>
          <w:tab w:val="left" w:pos="1134"/>
        </w:tabs>
        <w:spacing w:after="0"/>
        <w:ind w:left="0" w:firstLine="720"/>
        <w:contextualSpacing/>
        <w:jc w:val="both"/>
        <w:rPr>
          <w:color w:val="auto"/>
          <w:szCs w:val="28"/>
        </w:rPr>
      </w:pPr>
      <w:r w:rsidRPr="00DB1114">
        <w:rPr>
          <w:color w:val="auto"/>
          <w:szCs w:val="28"/>
        </w:rPr>
        <w:t>Координата Y найбільшого такого регіону</w:t>
      </w:r>
    </w:p>
    <w:p w14:paraId="3497F4FA" w14:textId="77777777" w:rsidR="00E836CB" w:rsidRPr="00DB1114" w:rsidRDefault="00041425" w:rsidP="001E1BAB">
      <w:pPr>
        <w:numPr>
          <w:ilvl w:val="0"/>
          <w:numId w:val="1"/>
        </w:numPr>
        <w:tabs>
          <w:tab w:val="left" w:pos="1134"/>
        </w:tabs>
        <w:spacing w:after="0"/>
        <w:ind w:left="0" w:firstLine="720"/>
        <w:contextualSpacing/>
        <w:jc w:val="both"/>
        <w:rPr>
          <w:color w:val="auto"/>
          <w:szCs w:val="28"/>
        </w:rPr>
      </w:pPr>
      <w:r w:rsidRPr="00DB1114">
        <w:rPr>
          <w:color w:val="auto"/>
          <w:szCs w:val="28"/>
        </w:rPr>
        <w:t>Площа найбільшого такого регіону</w:t>
      </w:r>
    </w:p>
    <w:p w14:paraId="449DF2DC" w14:textId="77777777" w:rsidR="00E836CB" w:rsidRPr="00DB1114" w:rsidRDefault="00041425" w:rsidP="001E1BAB">
      <w:pPr>
        <w:tabs>
          <w:tab w:val="left" w:pos="1134"/>
        </w:tabs>
        <w:spacing w:after="0"/>
        <w:jc w:val="both"/>
        <w:rPr>
          <w:color w:val="auto"/>
          <w:szCs w:val="28"/>
        </w:rPr>
      </w:pPr>
      <w:r w:rsidRPr="00DB1114">
        <w:rPr>
          <w:color w:val="auto"/>
          <w:szCs w:val="28"/>
        </w:rPr>
        <w:t xml:space="preserve">В якості класифікатора </w:t>
      </w:r>
      <w:r w:rsidR="00BA6CD6" w:rsidRPr="00DB1114">
        <w:rPr>
          <w:color w:val="auto"/>
          <w:szCs w:val="28"/>
        </w:rPr>
        <w:t>використовується</w:t>
      </w:r>
      <w:r w:rsidRPr="00DB1114">
        <w:rPr>
          <w:color w:val="auto"/>
          <w:szCs w:val="28"/>
        </w:rPr>
        <w:t xml:space="preserve"> метод Random Forest, який є ускладненою версією </w:t>
      </w:r>
      <w:r w:rsidR="00BA6CD6" w:rsidRPr="00DB1114">
        <w:rPr>
          <w:color w:val="auto"/>
          <w:szCs w:val="28"/>
        </w:rPr>
        <w:t>алгоритму</w:t>
      </w:r>
      <w:r w:rsidRPr="00DB1114">
        <w:rPr>
          <w:color w:val="auto"/>
          <w:szCs w:val="28"/>
        </w:rPr>
        <w:t xml:space="preserve"> Decision Tree [6].</w:t>
      </w:r>
    </w:p>
    <w:p w14:paraId="7A7ACC2B"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Дерево прийняття рішень (також можуть називатися деревами класифікацій або регресійними деревами) </w:t>
      </w:r>
      <w:r w:rsidR="00BA6CD6" w:rsidRPr="00DB1114">
        <w:rPr>
          <w:color w:val="auto"/>
          <w:szCs w:val="28"/>
          <w:highlight w:val="white"/>
        </w:rPr>
        <w:noBreakHyphen/>
      </w:r>
      <w:r w:rsidRPr="00DB1114">
        <w:rPr>
          <w:color w:val="auto"/>
          <w:szCs w:val="28"/>
          <w:highlight w:val="white"/>
        </w:rPr>
        <w:t xml:space="preserve"> використовується в галузі статистики та аналізу даних для прогнозних моделей. Структура дерева містить такі елементи: </w:t>
      </w:r>
      <w:r w:rsidR="002D438A">
        <w:rPr>
          <w:color w:val="auto"/>
          <w:szCs w:val="28"/>
          <w:highlight w:val="white"/>
        </w:rPr>
        <w:t>«</w:t>
      </w:r>
      <w:r w:rsidRPr="00DB1114">
        <w:rPr>
          <w:color w:val="auto"/>
          <w:szCs w:val="28"/>
          <w:highlight w:val="white"/>
        </w:rPr>
        <w:t>листя</w:t>
      </w:r>
      <w:r w:rsidR="002D438A">
        <w:rPr>
          <w:color w:val="auto"/>
          <w:szCs w:val="28"/>
          <w:highlight w:val="white"/>
        </w:rPr>
        <w:t>»</w:t>
      </w:r>
      <w:r w:rsidRPr="00DB1114">
        <w:rPr>
          <w:color w:val="auto"/>
          <w:szCs w:val="28"/>
          <w:highlight w:val="white"/>
        </w:rPr>
        <w:t xml:space="preserve"> і </w:t>
      </w:r>
      <w:r w:rsidR="002D438A">
        <w:rPr>
          <w:color w:val="auto"/>
          <w:szCs w:val="28"/>
          <w:highlight w:val="white"/>
        </w:rPr>
        <w:t>«</w:t>
      </w:r>
      <w:r w:rsidRPr="00DB1114">
        <w:rPr>
          <w:color w:val="auto"/>
          <w:szCs w:val="28"/>
          <w:highlight w:val="white"/>
        </w:rPr>
        <w:t>гілки</w:t>
      </w:r>
      <w:r w:rsidR="002D438A">
        <w:rPr>
          <w:color w:val="auto"/>
          <w:szCs w:val="28"/>
          <w:highlight w:val="white"/>
        </w:rPr>
        <w:t>»</w:t>
      </w:r>
      <w:r w:rsidRPr="00DB1114">
        <w:rPr>
          <w:color w:val="auto"/>
          <w:szCs w:val="28"/>
          <w:highlight w:val="white"/>
        </w:rPr>
        <w:t>. На ребрах (</w:t>
      </w:r>
      <w:r w:rsidR="002D438A">
        <w:rPr>
          <w:color w:val="auto"/>
          <w:szCs w:val="28"/>
          <w:highlight w:val="white"/>
        </w:rPr>
        <w:t>«</w:t>
      </w:r>
      <w:r w:rsidRPr="00DB1114">
        <w:rPr>
          <w:color w:val="auto"/>
          <w:szCs w:val="28"/>
          <w:highlight w:val="white"/>
        </w:rPr>
        <w:t>гілках</w:t>
      </w:r>
      <w:r w:rsidR="002D438A">
        <w:rPr>
          <w:color w:val="auto"/>
          <w:szCs w:val="28"/>
          <w:highlight w:val="white"/>
        </w:rPr>
        <w:t>»</w:t>
      </w:r>
      <w:r w:rsidRPr="00DB1114">
        <w:rPr>
          <w:color w:val="auto"/>
          <w:szCs w:val="28"/>
          <w:highlight w:val="white"/>
        </w:rPr>
        <w:t xml:space="preserve">) дерева прийняття рішення записані атрибути, від яких залежить цільова функція, в </w:t>
      </w:r>
      <w:r w:rsidR="002D438A">
        <w:rPr>
          <w:color w:val="auto"/>
          <w:szCs w:val="28"/>
          <w:highlight w:val="white"/>
        </w:rPr>
        <w:t>«</w:t>
      </w:r>
      <w:r w:rsidRPr="00DB1114">
        <w:rPr>
          <w:color w:val="auto"/>
          <w:szCs w:val="28"/>
          <w:highlight w:val="white"/>
        </w:rPr>
        <w:t>листі</w:t>
      </w:r>
      <w:r w:rsidR="002D438A">
        <w:rPr>
          <w:color w:val="auto"/>
          <w:szCs w:val="28"/>
          <w:highlight w:val="white"/>
        </w:rPr>
        <w:t>»</w:t>
      </w:r>
      <w:r w:rsidRPr="00DB1114">
        <w:rPr>
          <w:color w:val="auto"/>
          <w:szCs w:val="28"/>
          <w:highlight w:val="white"/>
        </w:rPr>
        <w:t xml:space="preserve"> записані значення цільової функції, а в інших вузлах </w:t>
      </w:r>
      <w:r w:rsidR="00BA6CD6" w:rsidRPr="00DB1114">
        <w:rPr>
          <w:color w:val="auto"/>
          <w:szCs w:val="28"/>
          <w:highlight w:val="white"/>
        </w:rPr>
        <w:noBreakHyphen/>
      </w:r>
      <w:r w:rsidRPr="00DB1114">
        <w:rPr>
          <w:color w:val="auto"/>
          <w:szCs w:val="28"/>
          <w:highlight w:val="white"/>
        </w:rPr>
        <w:t xml:space="preserve"> атрибути, за якими розрізняються випадки. Щоб класифікувати новий випадок, треба спуститися по дереву до листа і видати відповідне значення. Подібні дерева рішень широко використовуються в інтелектуальному аналізі даних. Мета полягає в тому, щоб створити модель, яка прогнозує значення цільової змінної на основі декількох змінних на вході.</w:t>
      </w:r>
    </w:p>
    <w:p w14:paraId="53F77D30"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Кожен лист являє собою значення цільової змінної, зміненої в ході руху від кореня по аркушу. Кожен внутрішній вузол відповідає одній з вхідних змінних. Дерево може бути також </w:t>
      </w:r>
      <w:r w:rsidR="002D438A">
        <w:rPr>
          <w:color w:val="auto"/>
          <w:szCs w:val="28"/>
          <w:highlight w:val="white"/>
        </w:rPr>
        <w:t>«</w:t>
      </w:r>
      <w:r w:rsidRPr="00DB1114">
        <w:rPr>
          <w:color w:val="auto"/>
          <w:szCs w:val="28"/>
          <w:highlight w:val="white"/>
        </w:rPr>
        <w:t>вивчено</w:t>
      </w:r>
      <w:r w:rsidR="002D438A">
        <w:rPr>
          <w:color w:val="auto"/>
          <w:szCs w:val="28"/>
          <w:highlight w:val="white"/>
        </w:rPr>
        <w:t>»</w:t>
      </w:r>
      <w:r w:rsidRPr="00DB1114">
        <w:rPr>
          <w:color w:val="auto"/>
          <w:szCs w:val="28"/>
          <w:highlight w:val="white"/>
        </w:rPr>
        <w:t xml:space="preserve"> поділом вихідних наборів змінних на підмножини, що засновані на тестуванні значень атрибутів. Це процес, який повторюється на кожному з отриманих підмножин. Рекурсія завершується тоді, коли підмножина в вузлі має ті ж значення цільової змінної, таким чином, воно не додає цінності для пророкувань. Процес, що йде </w:t>
      </w:r>
      <w:r w:rsidR="002D438A">
        <w:rPr>
          <w:color w:val="auto"/>
          <w:szCs w:val="28"/>
          <w:highlight w:val="white"/>
        </w:rPr>
        <w:t>«</w:t>
      </w:r>
      <w:r w:rsidRPr="00DB1114">
        <w:rPr>
          <w:color w:val="auto"/>
          <w:szCs w:val="28"/>
          <w:highlight w:val="white"/>
        </w:rPr>
        <w:t>згори донизу</w:t>
      </w:r>
      <w:r w:rsidR="002D438A">
        <w:rPr>
          <w:color w:val="auto"/>
          <w:szCs w:val="28"/>
          <w:highlight w:val="white"/>
        </w:rPr>
        <w:t>»</w:t>
      </w:r>
      <w:r w:rsidRPr="00DB1114">
        <w:rPr>
          <w:color w:val="auto"/>
          <w:szCs w:val="28"/>
          <w:highlight w:val="white"/>
        </w:rPr>
        <w:t xml:space="preserve">, індукція дерев рішень (TDIDT), є прикладом поглинаючого </w:t>
      </w:r>
      <w:r w:rsidR="002D438A">
        <w:rPr>
          <w:color w:val="auto"/>
          <w:szCs w:val="28"/>
          <w:highlight w:val="white"/>
        </w:rPr>
        <w:t>«</w:t>
      </w:r>
      <w:r w:rsidRPr="00DB1114">
        <w:rPr>
          <w:color w:val="auto"/>
          <w:szCs w:val="28"/>
          <w:highlight w:val="white"/>
        </w:rPr>
        <w:t>жадібного</w:t>
      </w:r>
      <w:r w:rsidR="002D438A">
        <w:rPr>
          <w:color w:val="auto"/>
          <w:szCs w:val="28"/>
          <w:highlight w:val="white"/>
        </w:rPr>
        <w:t>»</w:t>
      </w:r>
      <w:r w:rsidRPr="00DB1114">
        <w:rPr>
          <w:color w:val="auto"/>
          <w:szCs w:val="28"/>
          <w:highlight w:val="white"/>
        </w:rPr>
        <w:t xml:space="preserve"> алгоритму, і на сьогоднішній день є найбільш поширеною стратегією дерев рішень для даних, але це не єдина можлива стратегія. В інтелектуальному аналізі даних, дерева рішень можуть бути використані в якості математичних та обчислювальних методів, щоб допомогти описати, класифікувати і узагальнити набір даних, які можуть бути записані таким чином:</w:t>
      </w:r>
    </w:p>
    <w:p w14:paraId="588A861C" w14:textId="77777777" w:rsidR="00BA6CD6" w:rsidRPr="00DB1114" w:rsidRDefault="00BA6CD6" w:rsidP="001E1BAB">
      <w:pPr>
        <w:tabs>
          <w:tab w:val="left" w:pos="1134"/>
        </w:tabs>
        <w:spacing w:after="0"/>
        <w:jc w:val="both"/>
        <w:rPr>
          <w:color w:val="auto"/>
          <w:szCs w:val="28"/>
        </w:rPr>
      </w:pPr>
    </w:p>
    <w:p w14:paraId="5547BAAF" w14:textId="017A5AE9" w:rsidR="00E836CB" w:rsidRPr="007D3AF0" w:rsidRDefault="00041425" w:rsidP="007D3AF0">
      <w:pPr>
        <w:tabs>
          <w:tab w:val="left" w:pos="1134"/>
        </w:tabs>
        <w:spacing w:after="0"/>
        <w:ind w:firstLine="2835"/>
        <w:jc w:val="both"/>
        <w:rPr>
          <w:color w:val="auto"/>
          <w:szCs w:val="28"/>
        </w:rPr>
      </w:pPr>
      <w:r w:rsidRPr="00DB1114">
        <w:rPr>
          <w:noProof/>
          <w:color w:val="auto"/>
          <w:szCs w:val="28"/>
        </w:rPr>
        <w:drawing>
          <wp:inline distT="114300" distB="114300" distL="114300" distR="114300" wp14:anchorId="333ABD14" wp14:editId="6F747836">
            <wp:extent cx="2257425" cy="200025"/>
            <wp:effectExtent l="0" t="0" r="0" b="0"/>
            <wp:docPr id="17" name="image07.png" descr="(x, Y) = (x_1, x_2, x_3\dots x_k, Y)"/>
            <wp:cNvGraphicFramePr/>
            <a:graphic xmlns:a="http://schemas.openxmlformats.org/drawingml/2006/main">
              <a:graphicData uri="http://schemas.openxmlformats.org/drawingml/2006/picture">
                <pic:pic xmlns:pic="http://schemas.openxmlformats.org/drawingml/2006/picture">
                  <pic:nvPicPr>
                    <pic:cNvPr id="0" name="image07.png" descr="(x, Y) = (x_1, x_2, x_3\dots x_k, Y)"/>
                    <pic:cNvPicPr preferRelativeResize="0"/>
                  </pic:nvPicPr>
                  <pic:blipFill>
                    <a:blip r:embed="rId25"/>
                    <a:srcRect/>
                    <a:stretch>
                      <a:fillRect/>
                    </a:stretch>
                  </pic:blipFill>
                  <pic:spPr>
                    <a:xfrm>
                      <a:off x="0" y="0"/>
                      <a:ext cx="2257425" cy="200025"/>
                    </a:xfrm>
                    <a:prstGeom prst="rect">
                      <a:avLst/>
                    </a:prstGeom>
                    <a:ln/>
                  </pic:spPr>
                </pic:pic>
              </a:graphicData>
            </a:graphic>
          </wp:inline>
        </w:drawing>
      </w:r>
      <w:r w:rsidR="007D3AF0" w:rsidRPr="007D3AF0">
        <w:rPr>
          <w:color w:val="auto"/>
          <w:szCs w:val="28"/>
        </w:rPr>
        <w:t xml:space="preserve"> </w:t>
      </w:r>
      <w:r w:rsidR="007D3AF0" w:rsidRPr="007D3AF0">
        <w:rPr>
          <w:color w:val="auto"/>
          <w:szCs w:val="28"/>
        </w:rPr>
        <w:tab/>
      </w:r>
      <w:r w:rsidR="007D3AF0" w:rsidRPr="007D3AF0">
        <w:rPr>
          <w:color w:val="auto"/>
          <w:szCs w:val="28"/>
        </w:rPr>
        <w:tab/>
      </w:r>
      <w:r w:rsidR="007D3AF0" w:rsidRPr="007D3AF0">
        <w:rPr>
          <w:color w:val="auto"/>
          <w:szCs w:val="28"/>
        </w:rPr>
        <w:tab/>
      </w:r>
      <w:r w:rsidR="007D3AF0" w:rsidRPr="002F65B1">
        <w:rPr>
          <w:color w:val="auto"/>
          <w:szCs w:val="28"/>
        </w:rPr>
        <w:tab/>
      </w:r>
      <w:r w:rsidR="007D3AF0" w:rsidRPr="007D3AF0">
        <w:rPr>
          <w:color w:val="auto"/>
          <w:szCs w:val="28"/>
        </w:rPr>
        <w:t>(2.5)</w:t>
      </w:r>
    </w:p>
    <w:p w14:paraId="3BD1B599" w14:textId="77777777" w:rsidR="00BA6CD6" w:rsidRPr="00DB1114" w:rsidRDefault="00BA6CD6" w:rsidP="001E1BAB">
      <w:pPr>
        <w:tabs>
          <w:tab w:val="left" w:pos="1134"/>
        </w:tabs>
        <w:spacing w:after="0"/>
        <w:jc w:val="center"/>
        <w:rPr>
          <w:color w:val="auto"/>
          <w:szCs w:val="28"/>
        </w:rPr>
      </w:pPr>
    </w:p>
    <w:p w14:paraId="7730893E" w14:textId="1C3C7A57"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Залежна змінна Y є цільовою змінною, яку необхідно проаналізувати, класифікувати й узагальнити. Вектор х складається з вхідних змінних </w:t>
      </w:r>
      <w:r w:rsidR="007D3AF0">
        <w:rPr>
          <w:color w:val="auto"/>
          <w:szCs w:val="28"/>
          <w:lang w:val="en-US"/>
        </w:rPr>
        <w:t>x</w:t>
      </w:r>
      <w:r w:rsidR="007D3AF0" w:rsidRPr="007D3AF0">
        <w:rPr>
          <w:color w:val="auto"/>
          <w:szCs w:val="28"/>
          <w:vertAlign w:val="subscript"/>
          <w:lang w:val="ru-RU"/>
        </w:rPr>
        <w:t>1</w:t>
      </w:r>
      <w:r w:rsidR="007D3AF0" w:rsidRPr="007D3AF0">
        <w:rPr>
          <w:color w:val="auto"/>
          <w:szCs w:val="28"/>
          <w:lang w:val="ru-RU"/>
        </w:rPr>
        <w:t xml:space="preserve">, </w:t>
      </w:r>
      <w:r w:rsidR="007D3AF0">
        <w:rPr>
          <w:color w:val="auto"/>
          <w:szCs w:val="28"/>
          <w:lang w:val="en-US"/>
        </w:rPr>
        <w:t>x</w:t>
      </w:r>
      <w:r w:rsidR="007D3AF0" w:rsidRPr="007D3AF0">
        <w:rPr>
          <w:color w:val="auto"/>
          <w:szCs w:val="28"/>
          <w:vertAlign w:val="subscript"/>
          <w:lang w:val="ru-RU"/>
        </w:rPr>
        <w:t>2</w:t>
      </w:r>
      <w:r w:rsidR="007D3AF0" w:rsidRPr="007D3AF0">
        <w:rPr>
          <w:color w:val="auto"/>
          <w:szCs w:val="28"/>
          <w:lang w:val="ru-RU"/>
        </w:rPr>
        <w:t xml:space="preserve">, </w:t>
      </w:r>
      <w:r w:rsidR="007D3AF0">
        <w:rPr>
          <w:color w:val="auto"/>
          <w:szCs w:val="28"/>
          <w:lang w:val="en-US"/>
        </w:rPr>
        <w:t>x</w:t>
      </w:r>
      <w:r w:rsidR="007D3AF0" w:rsidRPr="007D3AF0">
        <w:rPr>
          <w:color w:val="auto"/>
          <w:szCs w:val="28"/>
          <w:vertAlign w:val="subscript"/>
          <w:lang w:val="ru-RU"/>
        </w:rPr>
        <w:t>3</w:t>
      </w:r>
      <w:r w:rsidRPr="00DB1114">
        <w:rPr>
          <w:color w:val="auto"/>
          <w:szCs w:val="28"/>
          <w:highlight w:val="white"/>
        </w:rPr>
        <w:t xml:space="preserve"> тощо, які використовуються для виконання цього завдання.</w:t>
      </w:r>
    </w:p>
    <w:p w14:paraId="1C0E077C"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Random forest</w:t>
      </w:r>
      <w:r w:rsidRPr="00DB1114">
        <w:rPr>
          <w:b/>
          <w:color w:val="auto"/>
          <w:szCs w:val="28"/>
          <w:highlight w:val="white"/>
        </w:rPr>
        <w:t xml:space="preserve"> </w:t>
      </w:r>
      <w:r w:rsidRPr="00DB1114">
        <w:rPr>
          <w:color w:val="auto"/>
          <w:szCs w:val="28"/>
          <w:highlight w:val="white"/>
        </w:rPr>
        <w:t xml:space="preserve">(англ. випадковий ліс) </w:t>
      </w:r>
      <w:r w:rsidR="00BA6CD6" w:rsidRPr="00DB1114">
        <w:rPr>
          <w:color w:val="auto"/>
          <w:szCs w:val="28"/>
          <w:highlight w:val="white"/>
        </w:rPr>
        <w:noBreakHyphen/>
      </w:r>
      <w:r w:rsidRPr="00DB1114">
        <w:rPr>
          <w:color w:val="auto"/>
          <w:szCs w:val="28"/>
          <w:highlight w:val="white"/>
        </w:rPr>
        <w:t xml:space="preserve"> алгоритм машинного навчання, запропонований Лео Брейманом і Адель Катлер, що полягає у використанні комітету (ансамблю) вирішальних дерев. Алгоритм поєднує в собі дві основні ідеї: метод беггінга Брейман, і метод випадкових підпросторів, запропонований Tin Kam Ho. Алгоритм застосовується для задач класифікації, регресії і кластеризації.</w:t>
      </w:r>
    </w:p>
    <w:p w14:paraId="6141F28B"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Алгоритм навчання класифікатора</w:t>
      </w:r>
      <w:r w:rsidR="00BA6CD6" w:rsidRPr="00DB1114">
        <w:rPr>
          <w:color w:val="auto"/>
          <w:szCs w:val="28"/>
        </w:rPr>
        <w:t>.</w:t>
      </w:r>
    </w:p>
    <w:p w14:paraId="3A0297D0" w14:textId="5DE50AA9"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Нехай навчальна вибірка складається з </w:t>
      </w:r>
      <w:r w:rsidRPr="007D3AF0">
        <w:rPr>
          <w:i/>
          <w:color w:val="auto"/>
          <w:szCs w:val="28"/>
          <w:highlight w:val="white"/>
        </w:rPr>
        <w:t>N</w:t>
      </w:r>
      <w:r w:rsidRPr="00DB1114">
        <w:rPr>
          <w:color w:val="auto"/>
          <w:szCs w:val="28"/>
          <w:highlight w:val="white"/>
        </w:rPr>
        <w:t xml:space="preserve"> прикладів, розмірність простору ознак дорівнює </w:t>
      </w:r>
      <w:r w:rsidRPr="007D3AF0">
        <w:rPr>
          <w:i/>
          <w:color w:val="auto"/>
          <w:szCs w:val="28"/>
          <w:highlight w:val="white"/>
        </w:rPr>
        <w:t>M</w:t>
      </w:r>
      <w:r w:rsidRPr="00DB1114">
        <w:rPr>
          <w:color w:val="auto"/>
          <w:szCs w:val="28"/>
          <w:highlight w:val="white"/>
        </w:rPr>
        <w:t xml:space="preserve">, і заданий параметр </w:t>
      </w:r>
      <w:r w:rsidRPr="007D3AF0">
        <w:rPr>
          <w:i/>
          <w:color w:val="auto"/>
          <w:szCs w:val="28"/>
          <w:highlight w:val="white"/>
        </w:rPr>
        <w:t>m</w:t>
      </w:r>
      <w:r w:rsidRPr="00DB1114">
        <w:rPr>
          <w:color w:val="auto"/>
          <w:szCs w:val="28"/>
          <w:highlight w:val="white"/>
        </w:rPr>
        <w:t xml:space="preserve"> (в задачах класифікації зазвичай</w:t>
      </w:r>
      <w:r w:rsidR="007D3AF0" w:rsidRPr="007D3AF0">
        <w:rPr>
          <w:color w:val="auto"/>
          <w:szCs w:val="28"/>
          <w:highlight w:val="white"/>
          <w:lang w:val="ru-RU"/>
        </w:rPr>
        <w:t xml:space="preserve"> </w:t>
      </w:r>
      <m:oMath>
        <m:r>
          <w:rPr>
            <w:rFonts w:ascii="Cambria Math" w:hAnsi="Cambria Math"/>
            <w:color w:val="auto"/>
            <w:szCs w:val="28"/>
            <w:highlight w:val="white"/>
            <w:lang w:val="ru-RU"/>
          </w:rPr>
          <m:t>m≈</m:t>
        </m:r>
        <m:rad>
          <m:radPr>
            <m:degHide m:val="1"/>
            <m:ctrlPr>
              <w:rPr>
                <w:rFonts w:ascii="Cambria Math" w:hAnsi="Cambria Math"/>
                <w:i/>
                <w:color w:val="auto"/>
                <w:szCs w:val="28"/>
                <w:lang w:val="ru-RU"/>
              </w:rPr>
            </m:ctrlPr>
          </m:radPr>
          <m:deg/>
          <m:e>
            <m:r>
              <w:rPr>
                <w:rFonts w:ascii="Cambria Math" w:hAnsi="Cambria Math"/>
                <w:color w:val="auto"/>
                <w:szCs w:val="28"/>
                <w:lang w:val="ru-RU"/>
              </w:rPr>
              <m:t>M</m:t>
            </m:r>
          </m:e>
        </m:rad>
      </m:oMath>
      <w:r w:rsidRPr="00DB1114">
        <w:rPr>
          <w:color w:val="auto"/>
          <w:szCs w:val="28"/>
          <w:highlight w:val="white"/>
        </w:rPr>
        <w:t>).</w:t>
      </w:r>
    </w:p>
    <w:p w14:paraId="1086CDD3"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Усі дерева комітету будуються незалежно один від одного за такою процедурою:</w:t>
      </w:r>
    </w:p>
    <w:p w14:paraId="1E92C12A" w14:textId="4C39ECEC" w:rsidR="00E836CB" w:rsidRPr="00DB1114" w:rsidRDefault="00041425" w:rsidP="001E1BAB">
      <w:pPr>
        <w:numPr>
          <w:ilvl w:val="0"/>
          <w:numId w:val="2"/>
        </w:numPr>
        <w:tabs>
          <w:tab w:val="left" w:pos="1134"/>
        </w:tabs>
        <w:spacing w:after="0"/>
        <w:ind w:left="0" w:firstLine="720"/>
        <w:contextualSpacing/>
        <w:jc w:val="both"/>
        <w:rPr>
          <w:color w:val="auto"/>
          <w:szCs w:val="28"/>
          <w:highlight w:val="white"/>
        </w:rPr>
      </w:pPr>
      <w:r w:rsidRPr="00DB1114">
        <w:rPr>
          <w:color w:val="auto"/>
          <w:szCs w:val="28"/>
          <w:highlight w:val="white"/>
        </w:rPr>
        <w:t xml:space="preserve">Згенеруємо випадкову підвибірки з повторенням розміром n з навчальної вибірки. Таким чином, деякі приклади потраплять в неї кілька разів, а приблизно </w:t>
      </w:r>
      <w:r w:rsidRPr="000D2270">
        <w:rPr>
          <w:i/>
          <w:color w:val="auto"/>
          <w:szCs w:val="28"/>
          <w:highlight w:val="white"/>
        </w:rPr>
        <w:t>N / 3</w:t>
      </w:r>
      <w:r w:rsidRPr="00DB1114">
        <w:rPr>
          <w:color w:val="auto"/>
          <w:szCs w:val="28"/>
          <w:highlight w:val="white"/>
        </w:rPr>
        <w:t xml:space="preserve"> прикладів не ввійдуть до неї взагалі</w:t>
      </w:r>
      <w:r w:rsidR="000D2270" w:rsidRPr="000D2270">
        <w:rPr>
          <w:color w:val="auto"/>
          <w:szCs w:val="28"/>
          <w:highlight w:val="white"/>
          <w:lang w:val="ru-RU"/>
        </w:rPr>
        <w:t>.</w:t>
      </w:r>
    </w:p>
    <w:p w14:paraId="7F0933DB" w14:textId="77777777" w:rsidR="00E836CB" w:rsidRPr="00DB1114" w:rsidRDefault="00041425" w:rsidP="001E1BAB">
      <w:pPr>
        <w:numPr>
          <w:ilvl w:val="0"/>
          <w:numId w:val="2"/>
        </w:numPr>
        <w:tabs>
          <w:tab w:val="left" w:pos="1134"/>
        </w:tabs>
        <w:spacing w:after="0"/>
        <w:ind w:left="0" w:firstLine="720"/>
        <w:contextualSpacing/>
        <w:jc w:val="both"/>
        <w:rPr>
          <w:color w:val="auto"/>
          <w:szCs w:val="28"/>
          <w:highlight w:val="white"/>
        </w:rPr>
      </w:pPr>
      <w:r w:rsidRPr="00DB1114">
        <w:rPr>
          <w:color w:val="auto"/>
          <w:szCs w:val="28"/>
          <w:highlight w:val="white"/>
        </w:rPr>
        <w:t xml:space="preserve">Побудуємо вирішальне дерево, що класифікує приклади даної підвибірки, причому в ході створення чергового вузла дерева будемо вибирати ознаку, на основі якої проводиться розбиття, не з усіх </w:t>
      </w:r>
      <w:r w:rsidRPr="000D2270">
        <w:rPr>
          <w:i/>
          <w:color w:val="auto"/>
          <w:szCs w:val="28"/>
          <w:highlight w:val="white"/>
        </w:rPr>
        <w:t>M</w:t>
      </w:r>
      <w:r w:rsidRPr="00DB1114">
        <w:rPr>
          <w:color w:val="auto"/>
          <w:szCs w:val="28"/>
          <w:highlight w:val="white"/>
        </w:rPr>
        <w:t xml:space="preserve"> ознак, а лише з m випадково вибраних. Вибір найкращого з цих m ознак може здійснюватися різними способами. В оригінальному коді Брейман використовується критерій Гіні, що застосовується також в алгоритмі побудови вирішальних дерев CART. У деяких реалізаціях алгоритму замість нього використовується критерій приросту інформації.</w:t>
      </w:r>
    </w:p>
    <w:p w14:paraId="1F176354" w14:textId="7692CECE" w:rsidR="00E836CB" w:rsidRPr="00DB1114" w:rsidRDefault="00041425" w:rsidP="001E1BAB">
      <w:pPr>
        <w:numPr>
          <w:ilvl w:val="0"/>
          <w:numId w:val="2"/>
        </w:numPr>
        <w:tabs>
          <w:tab w:val="left" w:pos="1134"/>
        </w:tabs>
        <w:spacing w:after="0"/>
        <w:ind w:left="0" w:firstLine="720"/>
        <w:contextualSpacing/>
        <w:jc w:val="both"/>
        <w:rPr>
          <w:color w:val="auto"/>
          <w:szCs w:val="28"/>
          <w:highlight w:val="white"/>
        </w:rPr>
      </w:pPr>
      <w:r w:rsidRPr="00DB1114">
        <w:rPr>
          <w:color w:val="auto"/>
          <w:szCs w:val="28"/>
          <w:highlight w:val="white"/>
        </w:rPr>
        <w:t>Дерево будується до повного вичерпання підвибірки і не піддається процедурі прунінга (відсікання гілок (англ. pruning) (на відміну від вирішальних дерев, побудованих за таким алгоритмам , як CART або C4.5) .</w:t>
      </w:r>
    </w:p>
    <w:p w14:paraId="5F4A5046"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Класифікація об'єктів проводиться шляхом голосування: кожне дерево комітету відносить класифікується об'єкт до одного з класів, і перемагає клас, за який проголосувало найбільше число дерев.</w:t>
      </w:r>
    </w:p>
    <w:p w14:paraId="40F68790"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Оптимальне число дерев підбирається таким чином, щоб мінімізувати помилку класифікатора на тестовій вибірці. У разі її відсутності, мінімізується оцінка помилки out-of-bag: частка прикладів навчальної вибірки, яка неправильно класифікуються комітетом, якщо не враховувати голоси дерев на прикладах, що входять до навчальної підвибірки.</w:t>
      </w:r>
    </w:p>
    <w:p w14:paraId="4CBB7C00" w14:textId="2769F54D"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В даній </w:t>
      </w:r>
      <w:r w:rsidR="00BA6CD6" w:rsidRPr="00DB1114">
        <w:rPr>
          <w:color w:val="auto"/>
          <w:szCs w:val="28"/>
          <w:highlight w:val="white"/>
        </w:rPr>
        <w:t>роботі</w:t>
      </w:r>
      <w:r w:rsidRPr="00DB1114">
        <w:rPr>
          <w:color w:val="auto"/>
          <w:szCs w:val="28"/>
          <w:highlight w:val="white"/>
        </w:rPr>
        <w:t xml:space="preserve"> оцінка роботи </w:t>
      </w:r>
      <w:r w:rsidR="00BA6CD6" w:rsidRPr="00DB1114">
        <w:rPr>
          <w:color w:val="auto"/>
          <w:szCs w:val="28"/>
          <w:highlight w:val="white"/>
        </w:rPr>
        <w:t>класифікатора</w:t>
      </w:r>
      <w:r w:rsidRPr="00DB1114">
        <w:rPr>
          <w:color w:val="auto"/>
          <w:szCs w:val="28"/>
          <w:highlight w:val="white"/>
        </w:rPr>
        <w:t xml:space="preserve"> дорівнює приблизно 0.96/1 на навчальній вибірці та 0</w:t>
      </w:r>
      <w:r w:rsidR="000D2270" w:rsidRPr="000D2270">
        <w:rPr>
          <w:color w:val="auto"/>
          <w:szCs w:val="28"/>
          <w:highlight w:val="white"/>
          <w:lang w:val="ru-RU"/>
        </w:rPr>
        <w:t>,</w:t>
      </w:r>
      <w:r w:rsidRPr="00DB1114">
        <w:rPr>
          <w:color w:val="auto"/>
          <w:szCs w:val="28"/>
          <w:highlight w:val="white"/>
        </w:rPr>
        <w:t>71 на тестовій вибірці. Оптимальна кількість дерев дорівнює 1000, це було винайдено за допомогою розділення вибірки на три: тренувальну, кросс-валідаційну та тестову.</w:t>
      </w:r>
    </w:p>
    <w:p w14:paraId="4F90D9ED"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Робота з зображенням відбувається в просторі кольорів HSV [7].</w:t>
      </w:r>
    </w:p>
    <w:p w14:paraId="03052F58"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HSV </w:t>
      </w:r>
      <w:r w:rsidR="00BA6CD6" w:rsidRPr="00DB1114">
        <w:rPr>
          <w:color w:val="auto"/>
          <w:szCs w:val="28"/>
          <w:highlight w:val="white"/>
        </w:rPr>
        <w:noBreakHyphen/>
      </w:r>
      <w:r w:rsidRPr="00DB1114">
        <w:rPr>
          <w:color w:val="auto"/>
          <w:szCs w:val="28"/>
          <w:highlight w:val="white"/>
        </w:rPr>
        <w:t xml:space="preserve"> колірна модель, що використовується тільки для оформлення векторних і текстових об'єктів документа. Описує кольоровий простір, заснований на трьох характеристиках кольору: кольоровому тоні (Hue), насиченості (Saturation) і значення кольору (Value).</w:t>
      </w:r>
    </w:p>
    <w:p w14:paraId="78F5F910"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Hue </w:t>
      </w:r>
      <w:r w:rsidR="00BA6CD6" w:rsidRPr="00DB1114">
        <w:rPr>
          <w:color w:val="auto"/>
          <w:szCs w:val="28"/>
          <w:highlight w:val="white"/>
        </w:rPr>
        <w:noBreakHyphen/>
      </w:r>
      <w:r w:rsidRPr="00DB1114">
        <w:rPr>
          <w:color w:val="auto"/>
          <w:szCs w:val="28"/>
          <w:highlight w:val="white"/>
        </w:rPr>
        <w:t xml:space="preserve"> колірний тон, (наприклад, червоний, зелений або синьо-блакитний). Варіюється в межах 0-360°, але іноді приводиться до діапазону 0-100 або 0-1. У Windows весь колірний спектр ділиться на 240 відтінків (що можна спостерігати в редакторі палітри MS Paint), тобто тут </w:t>
      </w:r>
      <w:r w:rsidR="002D438A">
        <w:rPr>
          <w:color w:val="auto"/>
          <w:szCs w:val="28"/>
          <w:highlight w:val="white"/>
        </w:rPr>
        <w:t>«</w:t>
      </w:r>
      <w:r w:rsidRPr="00DB1114">
        <w:rPr>
          <w:color w:val="auto"/>
          <w:szCs w:val="28"/>
          <w:highlight w:val="white"/>
        </w:rPr>
        <w:t>Hue</w:t>
      </w:r>
      <w:r w:rsidR="002D438A">
        <w:rPr>
          <w:color w:val="auto"/>
          <w:szCs w:val="28"/>
          <w:highlight w:val="white"/>
        </w:rPr>
        <w:t>»</w:t>
      </w:r>
      <w:r w:rsidRPr="00DB1114">
        <w:rPr>
          <w:color w:val="auto"/>
          <w:szCs w:val="28"/>
          <w:highlight w:val="white"/>
        </w:rPr>
        <w:t xml:space="preserve"> приводиться до діапазону 0-240 (відтінок 240 відсутній, так як він дублював би 0).</w:t>
      </w:r>
    </w:p>
    <w:p w14:paraId="0F60E091"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Saturation </w:t>
      </w:r>
      <w:r w:rsidR="00BA6CD6" w:rsidRPr="00DB1114">
        <w:rPr>
          <w:color w:val="auto"/>
          <w:szCs w:val="28"/>
          <w:highlight w:val="white"/>
        </w:rPr>
        <w:noBreakHyphen/>
      </w:r>
      <w:r w:rsidRPr="00DB1114">
        <w:rPr>
          <w:color w:val="auto"/>
          <w:szCs w:val="28"/>
          <w:highlight w:val="white"/>
        </w:rPr>
        <w:t xml:space="preserve"> насиченість. Варіюється в межах 0-100 або 0-1. Чим більше цей параметр, тим </w:t>
      </w:r>
      <w:r w:rsidR="002D438A">
        <w:rPr>
          <w:color w:val="auto"/>
          <w:szCs w:val="28"/>
          <w:highlight w:val="white"/>
        </w:rPr>
        <w:t>«</w:t>
      </w:r>
      <w:r w:rsidRPr="00DB1114">
        <w:rPr>
          <w:color w:val="auto"/>
          <w:szCs w:val="28"/>
          <w:highlight w:val="white"/>
        </w:rPr>
        <w:t>чистіше</w:t>
      </w:r>
      <w:r w:rsidR="002D438A">
        <w:rPr>
          <w:color w:val="auto"/>
          <w:szCs w:val="28"/>
          <w:highlight w:val="white"/>
        </w:rPr>
        <w:t>»</w:t>
      </w:r>
      <w:r w:rsidRPr="00DB1114">
        <w:rPr>
          <w:color w:val="auto"/>
          <w:szCs w:val="28"/>
          <w:highlight w:val="white"/>
        </w:rPr>
        <w:t xml:space="preserve"> колір, тому цей параметр іноді називають чистотою кольору. А чим ближче цей параметр до нуля, тим ближче колір до нейтрального сірого.</w:t>
      </w:r>
    </w:p>
    <w:p w14:paraId="1293C790"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Value (значення кольору) Також задається в межах 0-100 або 0-1.</w:t>
      </w:r>
    </w:p>
    <w:p w14:paraId="4A5B8B38"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Модель була створена Елві Реєм Смітом, одним із засновників Pixar, в 1978 році. Вона є нелінійним перетворенням моделі RGB.</w:t>
      </w:r>
    </w:p>
    <w:p w14:paraId="34F8CE1E"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Для визначення ключових точок на зображенні використовується алгоритм SURF, який є швидкою реалізацією алгоритму SIFT.</w:t>
      </w:r>
    </w:p>
    <w:p w14:paraId="48082885"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Масштабно-інваріантної функція перетворення (або SIFT) являє собою алгоритм в комп'ютерному зорі, який дозволяє виявити й описати місцеві особливості в образах. Алгоритм був опублікований Девідом Лоу в 1999 році. </w:t>
      </w:r>
    </w:p>
    <w:p w14:paraId="7C074510"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Алгоритм запатентований в США; власник є Університет Британської Колумбії. </w:t>
      </w:r>
    </w:p>
    <w:p w14:paraId="3DF17358"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Для будь-якого об'єкта на зображенні, ключові точки на об'єкті можуть бути вилучені для забезпечення опису об'єкта. Цей опис, витягнутий з навчального зображення, може бути використаний для ідентифікації об'єкта при спробі знайти об'єкт в тестовому зображенні, що містить безліч інших об'єктів. Для надійного розпізнавання, важливо, щоб ключові точки, витягнуті з образу, бути виявлені навіть при зміні масштабу зображення, наявності шуму та освітлення. Такі точки зазвичай лежать на висококонтрастних областях зображення, таких як края об'єкта.</w:t>
      </w:r>
    </w:p>
    <w:p w14:paraId="72E2CC9C" w14:textId="77777777"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Ще однією важливою характеристикою цих точок є те, що відносні позиції між ними в оригінальній сцені не повинні змінитися при зміні з одного зображення на інше. Наприклад, якщо тільки чотири кута двері були використані в якості ознак, то вони будуть працювати незалежно від зміни положення дверей; але якщо були також використані елементи рами, то визнання не буде працювати, якщо двері відкриті або закриті. </w:t>
      </w:r>
    </w:p>
    <w:p w14:paraId="01D06E1E" w14:textId="26F44532" w:rsidR="00E836CB" w:rsidRPr="00DB1114" w:rsidRDefault="00041425" w:rsidP="001E1BAB">
      <w:pPr>
        <w:tabs>
          <w:tab w:val="left" w:pos="1134"/>
        </w:tabs>
        <w:spacing w:after="0"/>
        <w:jc w:val="both"/>
        <w:rPr>
          <w:color w:val="auto"/>
          <w:szCs w:val="28"/>
        </w:rPr>
      </w:pPr>
      <w:r w:rsidRPr="00DB1114">
        <w:rPr>
          <w:color w:val="auto"/>
          <w:szCs w:val="28"/>
          <w:highlight w:val="white"/>
        </w:rPr>
        <w:t xml:space="preserve">SIFT може надійно ідентифікувати об'єкти навіть серед безладу і при частковій оклюзії, так як дескриптор-функція SIFT є </w:t>
      </w:r>
      <w:r w:rsidR="00BA6CD6" w:rsidRPr="00DB1114">
        <w:rPr>
          <w:color w:val="auto"/>
          <w:szCs w:val="28"/>
          <w:highlight w:val="white"/>
        </w:rPr>
        <w:t>і</w:t>
      </w:r>
      <w:r w:rsidRPr="00DB1114">
        <w:rPr>
          <w:color w:val="auto"/>
          <w:szCs w:val="28"/>
          <w:highlight w:val="white"/>
        </w:rPr>
        <w:t>нвар</w:t>
      </w:r>
      <w:r w:rsidR="00BA6CD6" w:rsidRPr="00DB1114">
        <w:rPr>
          <w:color w:val="auto"/>
          <w:szCs w:val="28"/>
          <w:highlight w:val="white"/>
        </w:rPr>
        <w:t>і</w:t>
      </w:r>
      <w:r w:rsidRPr="00DB1114">
        <w:rPr>
          <w:color w:val="auto"/>
          <w:szCs w:val="28"/>
          <w:highlight w:val="white"/>
        </w:rPr>
        <w:t xml:space="preserve">антною до масштабування, орієнтації і частково інваріантною до афінних перетворень і зміни освітлення. </w:t>
      </w:r>
    </w:p>
    <w:p w14:paraId="341D28AD" w14:textId="77777777" w:rsidR="00E836CB" w:rsidRPr="00DB1114" w:rsidRDefault="00041425" w:rsidP="001E1BAB">
      <w:pPr>
        <w:tabs>
          <w:tab w:val="left" w:pos="1134"/>
        </w:tabs>
        <w:spacing w:after="0"/>
        <w:rPr>
          <w:color w:val="auto"/>
          <w:szCs w:val="28"/>
        </w:rPr>
      </w:pPr>
      <w:r w:rsidRPr="00DB1114">
        <w:rPr>
          <w:color w:val="auto"/>
          <w:szCs w:val="28"/>
          <w:highlight w:val="white"/>
        </w:rPr>
        <w:t>Алгоритм оцінювання зображення</w:t>
      </w:r>
      <w:r w:rsidR="00BA6CD6" w:rsidRPr="00DB1114">
        <w:rPr>
          <w:color w:val="auto"/>
          <w:szCs w:val="28"/>
        </w:rPr>
        <w:t>.</w:t>
      </w:r>
    </w:p>
    <w:p w14:paraId="5DAE3C08" w14:textId="77777777" w:rsidR="00E836CB" w:rsidRPr="00DB1114" w:rsidRDefault="00041425" w:rsidP="001E1BAB">
      <w:pPr>
        <w:tabs>
          <w:tab w:val="left" w:pos="1134"/>
        </w:tabs>
        <w:spacing w:after="0"/>
        <w:rPr>
          <w:color w:val="auto"/>
          <w:szCs w:val="28"/>
        </w:rPr>
      </w:pPr>
      <w:r w:rsidRPr="00DB1114">
        <w:rPr>
          <w:color w:val="auto"/>
          <w:szCs w:val="28"/>
          <w:highlight w:val="white"/>
        </w:rPr>
        <w:t>На вхід подається зображення і над ним виконуються наступні дії:</w:t>
      </w:r>
    </w:p>
    <w:p w14:paraId="0041DED2" w14:textId="77777777" w:rsidR="00E836CB" w:rsidRPr="00DB1114" w:rsidRDefault="00041425" w:rsidP="001E1BAB">
      <w:pPr>
        <w:numPr>
          <w:ilvl w:val="0"/>
          <w:numId w:val="8"/>
        </w:numPr>
        <w:tabs>
          <w:tab w:val="left" w:pos="1134"/>
        </w:tabs>
        <w:spacing w:after="0"/>
        <w:ind w:left="0" w:firstLine="720"/>
        <w:contextualSpacing/>
        <w:rPr>
          <w:color w:val="auto"/>
          <w:szCs w:val="28"/>
          <w:highlight w:val="white"/>
        </w:rPr>
      </w:pPr>
      <w:r w:rsidRPr="00DB1114">
        <w:rPr>
          <w:color w:val="auto"/>
          <w:szCs w:val="28"/>
          <w:highlight w:val="white"/>
        </w:rPr>
        <w:t>Вилучення характеристик зображення</w:t>
      </w:r>
    </w:p>
    <w:p w14:paraId="7A0DBE94" w14:textId="77777777" w:rsidR="00E836CB" w:rsidRPr="00DB1114" w:rsidRDefault="00041425" w:rsidP="001E1BAB">
      <w:pPr>
        <w:numPr>
          <w:ilvl w:val="1"/>
          <w:numId w:val="8"/>
        </w:numPr>
        <w:tabs>
          <w:tab w:val="left" w:pos="1134"/>
        </w:tabs>
        <w:spacing w:after="0"/>
        <w:ind w:left="0" w:firstLine="720"/>
        <w:contextualSpacing/>
        <w:rPr>
          <w:color w:val="auto"/>
          <w:szCs w:val="28"/>
          <w:highlight w:val="white"/>
        </w:rPr>
      </w:pPr>
      <w:r w:rsidRPr="00DB1114">
        <w:rPr>
          <w:color w:val="auto"/>
          <w:szCs w:val="28"/>
          <w:highlight w:val="white"/>
        </w:rPr>
        <w:t>Зображення конвертується в кольоровий простір HUE</w:t>
      </w:r>
    </w:p>
    <w:p w14:paraId="7C553EFB" w14:textId="77777777" w:rsidR="00E836CB" w:rsidRPr="00DB1114" w:rsidRDefault="00041425" w:rsidP="001E1BAB">
      <w:pPr>
        <w:numPr>
          <w:ilvl w:val="1"/>
          <w:numId w:val="8"/>
        </w:numPr>
        <w:tabs>
          <w:tab w:val="left" w:pos="1134"/>
        </w:tabs>
        <w:spacing w:after="0"/>
        <w:ind w:left="0" w:firstLine="720"/>
        <w:contextualSpacing/>
        <w:rPr>
          <w:color w:val="auto"/>
          <w:szCs w:val="28"/>
          <w:highlight w:val="white"/>
        </w:rPr>
      </w:pPr>
      <w:r w:rsidRPr="00DB1114">
        <w:rPr>
          <w:color w:val="auto"/>
          <w:szCs w:val="28"/>
          <w:highlight w:val="white"/>
        </w:rPr>
        <w:t>Будуються HUE гістограма</w:t>
      </w:r>
    </w:p>
    <w:p w14:paraId="6D5E1E23" w14:textId="77777777" w:rsidR="00E836CB" w:rsidRPr="00DB1114" w:rsidRDefault="00041425" w:rsidP="001E1BAB">
      <w:pPr>
        <w:numPr>
          <w:ilvl w:val="1"/>
          <w:numId w:val="8"/>
        </w:numPr>
        <w:tabs>
          <w:tab w:val="left" w:pos="1134"/>
        </w:tabs>
        <w:spacing w:after="0"/>
        <w:ind w:left="0" w:firstLine="720"/>
        <w:contextualSpacing/>
        <w:rPr>
          <w:color w:val="auto"/>
          <w:szCs w:val="28"/>
          <w:highlight w:val="white"/>
        </w:rPr>
      </w:pPr>
      <w:r w:rsidRPr="00DB1114">
        <w:rPr>
          <w:color w:val="auto"/>
          <w:szCs w:val="28"/>
          <w:highlight w:val="white"/>
        </w:rPr>
        <w:t>В гістограмі знаходяться глобальні максимуми</w:t>
      </w:r>
    </w:p>
    <w:p w14:paraId="4EB727C4" w14:textId="77777777" w:rsidR="00E836CB" w:rsidRPr="00DB1114" w:rsidRDefault="00041425" w:rsidP="001E1BAB">
      <w:pPr>
        <w:numPr>
          <w:ilvl w:val="1"/>
          <w:numId w:val="8"/>
        </w:numPr>
        <w:tabs>
          <w:tab w:val="left" w:pos="1134"/>
        </w:tabs>
        <w:spacing w:after="0"/>
        <w:ind w:left="0" w:firstLine="720"/>
        <w:contextualSpacing/>
        <w:rPr>
          <w:color w:val="auto"/>
          <w:szCs w:val="28"/>
          <w:highlight w:val="white"/>
        </w:rPr>
      </w:pPr>
      <w:r w:rsidRPr="00DB1114">
        <w:rPr>
          <w:color w:val="auto"/>
          <w:szCs w:val="28"/>
          <w:highlight w:val="white"/>
        </w:rPr>
        <w:t xml:space="preserve">Зберігаються 2 таких </w:t>
      </w:r>
      <w:r w:rsidR="00DB1114" w:rsidRPr="00DB1114">
        <w:rPr>
          <w:color w:val="auto"/>
          <w:szCs w:val="28"/>
          <w:highlight w:val="white"/>
        </w:rPr>
        <w:t>максимуму</w:t>
      </w:r>
      <w:r w:rsidRPr="00DB1114">
        <w:rPr>
          <w:color w:val="auto"/>
          <w:szCs w:val="28"/>
          <w:highlight w:val="white"/>
        </w:rPr>
        <w:t xml:space="preserve"> та їх значення</w:t>
      </w:r>
    </w:p>
    <w:p w14:paraId="637D5834" w14:textId="77777777" w:rsidR="00E836CB" w:rsidRPr="00DB1114" w:rsidRDefault="00041425" w:rsidP="001E1BAB">
      <w:pPr>
        <w:numPr>
          <w:ilvl w:val="1"/>
          <w:numId w:val="8"/>
        </w:numPr>
        <w:tabs>
          <w:tab w:val="left" w:pos="1134"/>
        </w:tabs>
        <w:spacing w:after="0"/>
        <w:ind w:left="0" w:firstLine="720"/>
        <w:contextualSpacing/>
        <w:rPr>
          <w:color w:val="auto"/>
          <w:szCs w:val="28"/>
          <w:highlight w:val="white"/>
        </w:rPr>
      </w:pPr>
      <w:r w:rsidRPr="00DB1114">
        <w:rPr>
          <w:color w:val="auto"/>
          <w:szCs w:val="28"/>
          <w:highlight w:val="white"/>
        </w:rPr>
        <w:t>Рахується та зберігається дісперсія гістограми</w:t>
      </w:r>
    </w:p>
    <w:p w14:paraId="5AADA01A" w14:textId="77777777" w:rsidR="00E836CB" w:rsidRPr="00DB1114" w:rsidRDefault="00041425" w:rsidP="001E1BAB">
      <w:pPr>
        <w:numPr>
          <w:ilvl w:val="1"/>
          <w:numId w:val="8"/>
        </w:numPr>
        <w:tabs>
          <w:tab w:val="left" w:pos="1134"/>
        </w:tabs>
        <w:spacing w:after="0"/>
        <w:ind w:left="0" w:firstLine="720"/>
        <w:contextualSpacing/>
        <w:rPr>
          <w:color w:val="auto"/>
          <w:szCs w:val="28"/>
          <w:highlight w:val="white"/>
        </w:rPr>
      </w:pPr>
      <w:r w:rsidRPr="00DB1114">
        <w:rPr>
          <w:color w:val="auto"/>
          <w:szCs w:val="28"/>
          <w:highlight w:val="white"/>
        </w:rPr>
        <w:t>Рахується та зберігається яскравість зображення</w:t>
      </w:r>
    </w:p>
    <w:p w14:paraId="51E3DDC9" w14:textId="77777777" w:rsidR="00E836CB" w:rsidRPr="00DB1114" w:rsidRDefault="00041425" w:rsidP="001E1BAB">
      <w:pPr>
        <w:numPr>
          <w:ilvl w:val="1"/>
          <w:numId w:val="8"/>
        </w:numPr>
        <w:tabs>
          <w:tab w:val="left" w:pos="1134"/>
        </w:tabs>
        <w:spacing w:after="0"/>
        <w:ind w:left="0" w:firstLine="720"/>
        <w:contextualSpacing/>
        <w:rPr>
          <w:color w:val="auto"/>
          <w:szCs w:val="28"/>
          <w:highlight w:val="white"/>
        </w:rPr>
      </w:pPr>
      <w:r w:rsidRPr="00DB1114">
        <w:rPr>
          <w:color w:val="auto"/>
          <w:szCs w:val="28"/>
          <w:highlight w:val="white"/>
        </w:rPr>
        <w:t>За допомогою SURF знаходяться усі ключові точки</w:t>
      </w:r>
    </w:p>
    <w:p w14:paraId="2DC047C8" w14:textId="77777777" w:rsidR="00E836CB" w:rsidRPr="00DB1114" w:rsidRDefault="00041425" w:rsidP="001E1BAB">
      <w:pPr>
        <w:numPr>
          <w:ilvl w:val="1"/>
          <w:numId w:val="8"/>
        </w:numPr>
        <w:tabs>
          <w:tab w:val="left" w:pos="1134"/>
        </w:tabs>
        <w:spacing w:after="0"/>
        <w:ind w:left="0" w:firstLine="720"/>
        <w:contextualSpacing/>
        <w:rPr>
          <w:color w:val="auto"/>
          <w:szCs w:val="28"/>
          <w:highlight w:val="white"/>
        </w:rPr>
      </w:pPr>
      <w:r w:rsidRPr="00DB1114">
        <w:rPr>
          <w:color w:val="auto"/>
          <w:szCs w:val="28"/>
          <w:highlight w:val="white"/>
        </w:rPr>
        <w:t xml:space="preserve">Ключові точки </w:t>
      </w:r>
      <w:r w:rsidR="00DB1114" w:rsidRPr="00DB1114">
        <w:rPr>
          <w:color w:val="auto"/>
          <w:szCs w:val="28"/>
          <w:highlight w:val="white"/>
        </w:rPr>
        <w:t>збільшуються</w:t>
      </w:r>
      <w:r w:rsidRPr="00DB1114">
        <w:rPr>
          <w:color w:val="auto"/>
          <w:szCs w:val="28"/>
          <w:highlight w:val="white"/>
        </w:rPr>
        <w:t xml:space="preserve"> та групуються</w:t>
      </w:r>
    </w:p>
    <w:p w14:paraId="448E7C61" w14:textId="77777777" w:rsidR="00E836CB" w:rsidRPr="00DB1114" w:rsidRDefault="00041425" w:rsidP="001E1BAB">
      <w:pPr>
        <w:numPr>
          <w:ilvl w:val="1"/>
          <w:numId w:val="8"/>
        </w:numPr>
        <w:tabs>
          <w:tab w:val="left" w:pos="1134"/>
        </w:tabs>
        <w:spacing w:after="0"/>
        <w:ind w:left="0" w:firstLine="720"/>
        <w:contextualSpacing/>
        <w:rPr>
          <w:color w:val="auto"/>
          <w:szCs w:val="28"/>
          <w:highlight w:val="white"/>
        </w:rPr>
      </w:pPr>
      <w:r w:rsidRPr="00DB1114">
        <w:rPr>
          <w:color w:val="auto"/>
          <w:szCs w:val="28"/>
          <w:highlight w:val="white"/>
        </w:rPr>
        <w:t>Окремі точки в</w:t>
      </w:r>
      <w:r w:rsidR="00DB1114">
        <w:rPr>
          <w:color w:val="auto"/>
          <w:szCs w:val="28"/>
          <w:highlight w:val="white"/>
        </w:rPr>
        <w:t>и</w:t>
      </w:r>
      <w:r w:rsidRPr="00DB1114">
        <w:rPr>
          <w:color w:val="auto"/>
          <w:szCs w:val="28"/>
          <w:highlight w:val="white"/>
        </w:rPr>
        <w:t>даляються як непотрібні</w:t>
      </w:r>
    </w:p>
    <w:p w14:paraId="29465BF9" w14:textId="77777777" w:rsidR="00E836CB" w:rsidRPr="00DB1114" w:rsidRDefault="00041425" w:rsidP="001E1BAB">
      <w:pPr>
        <w:numPr>
          <w:ilvl w:val="1"/>
          <w:numId w:val="8"/>
        </w:numPr>
        <w:tabs>
          <w:tab w:val="left" w:pos="1134"/>
        </w:tabs>
        <w:spacing w:after="0"/>
        <w:ind w:left="0" w:firstLine="720"/>
        <w:contextualSpacing/>
        <w:rPr>
          <w:color w:val="auto"/>
          <w:szCs w:val="28"/>
          <w:highlight w:val="white"/>
        </w:rPr>
      </w:pPr>
      <w:r w:rsidRPr="00DB1114">
        <w:rPr>
          <w:color w:val="auto"/>
          <w:szCs w:val="28"/>
          <w:highlight w:val="white"/>
        </w:rPr>
        <w:t>Рахується та зберігається площа найбільшої групи ключових точок</w:t>
      </w:r>
    </w:p>
    <w:p w14:paraId="0B4324EB" w14:textId="77777777" w:rsidR="00E836CB" w:rsidRPr="00DB1114" w:rsidRDefault="00041425" w:rsidP="001E1BAB">
      <w:pPr>
        <w:numPr>
          <w:ilvl w:val="1"/>
          <w:numId w:val="8"/>
        </w:numPr>
        <w:tabs>
          <w:tab w:val="left" w:pos="1134"/>
        </w:tabs>
        <w:spacing w:after="0"/>
        <w:ind w:left="0" w:firstLine="720"/>
        <w:contextualSpacing/>
        <w:rPr>
          <w:color w:val="auto"/>
          <w:szCs w:val="28"/>
          <w:highlight w:val="white"/>
        </w:rPr>
      </w:pPr>
      <w:r w:rsidRPr="00DB1114">
        <w:rPr>
          <w:color w:val="auto"/>
          <w:szCs w:val="28"/>
          <w:highlight w:val="white"/>
        </w:rPr>
        <w:t>Рахуються та зберігаються відносні координати найбільшої групи ключових точок</w:t>
      </w:r>
    </w:p>
    <w:p w14:paraId="29EC0D76" w14:textId="77777777" w:rsidR="00E836CB" w:rsidRPr="00DB1114" w:rsidRDefault="00041425" w:rsidP="001E1BAB">
      <w:pPr>
        <w:numPr>
          <w:ilvl w:val="0"/>
          <w:numId w:val="8"/>
        </w:numPr>
        <w:tabs>
          <w:tab w:val="left" w:pos="1134"/>
        </w:tabs>
        <w:spacing w:after="0"/>
        <w:ind w:left="0" w:firstLine="720"/>
        <w:contextualSpacing/>
        <w:jc w:val="both"/>
        <w:rPr>
          <w:color w:val="auto"/>
          <w:szCs w:val="28"/>
          <w:highlight w:val="white"/>
        </w:rPr>
      </w:pPr>
      <w:r w:rsidRPr="00DB1114">
        <w:rPr>
          <w:color w:val="auto"/>
          <w:szCs w:val="28"/>
          <w:highlight w:val="white"/>
        </w:rPr>
        <w:t>Передача зображення в класифікатор</w:t>
      </w:r>
    </w:p>
    <w:p w14:paraId="5FCD2349" w14:textId="77777777" w:rsidR="00E836CB" w:rsidRPr="00DB1114" w:rsidRDefault="00124720" w:rsidP="001E1BAB">
      <w:pPr>
        <w:numPr>
          <w:ilvl w:val="1"/>
          <w:numId w:val="8"/>
        </w:numPr>
        <w:tabs>
          <w:tab w:val="left" w:pos="1134"/>
        </w:tabs>
        <w:spacing w:after="0"/>
        <w:ind w:left="0" w:firstLine="720"/>
        <w:contextualSpacing/>
        <w:jc w:val="both"/>
        <w:rPr>
          <w:color w:val="auto"/>
          <w:szCs w:val="28"/>
          <w:highlight w:val="white"/>
        </w:rPr>
      </w:pPr>
      <w:r w:rsidRPr="00DB1114">
        <w:rPr>
          <w:color w:val="auto"/>
          <w:szCs w:val="28"/>
          <w:highlight w:val="white"/>
        </w:rPr>
        <w:t>Класифікатор</w:t>
      </w:r>
      <w:r w:rsidR="00041425" w:rsidRPr="00DB1114">
        <w:rPr>
          <w:color w:val="auto"/>
          <w:szCs w:val="28"/>
          <w:highlight w:val="white"/>
        </w:rPr>
        <w:t xml:space="preserve">, натренований за алгоритмом Random Forest, </w:t>
      </w:r>
      <w:r w:rsidRPr="00DB1114">
        <w:rPr>
          <w:color w:val="auto"/>
          <w:szCs w:val="28"/>
          <w:highlight w:val="white"/>
        </w:rPr>
        <w:t>завантажується</w:t>
      </w:r>
      <w:r w:rsidR="00041425" w:rsidRPr="00DB1114">
        <w:rPr>
          <w:color w:val="auto"/>
          <w:szCs w:val="28"/>
          <w:highlight w:val="white"/>
        </w:rPr>
        <w:t xml:space="preserve"> в оперативну пам’ять</w:t>
      </w:r>
    </w:p>
    <w:p w14:paraId="5BCF82EE" w14:textId="77777777" w:rsidR="00E836CB" w:rsidRPr="00DB1114" w:rsidRDefault="00041425" w:rsidP="001E1BAB">
      <w:pPr>
        <w:numPr>
          <w:ilvl w:val="1"/>
          <w:numId w:val="8"/>
        </w:numPr>
        <w:tabs>
          <w:tab w:val="left" w:pos="1134"/>
        </w:tabs>
        <w:spacing w:after="0"/>
        <w:ind w:left="0" w:firstLine="720"/>
        <w:contextualSpacing/>
        <w:jc w:val="both"/>
        <w:rPr>
          <w:color w:val="auto"/>
          <w:szCs w:val="28"/>
          <w:highlight w:val="white"/>
        </w:rPr>
      </w:pPr>
      <w:r w:rsidRPr="00DB1114">
        <w:rPr>
          <w:color w:val="auto"/>
          <w:szCs w:val="28"/>
          <w:highlight w:val="white"/>
        </w:rPr>
        <w:t xml:space="preserve">На вхід </w:t>
      </w:r>
      <w:r w:rsidR="00124720" w:rsidRPr="00DB1114">
        <w:rPr>
          <w:color w:val="auto"/>
          <w:szCs w:val="28"/>
          <w:highlight w:val="white"/>
        </w:rPr>
        <w:t>класифікатору</w:t>
      </w:r>
      <w:r w:rsidRPr="00DB1114">
        <w:rPr>
          <w:color w:val="auto"/>
          <w:szCs w:val="28"/>
          <w:highlight w:val="white"/>
        </w:rPr>
        <w:t xml:space="preserve"> передаються збережені характеристики зображення</w:t>
      </w:r>
    </w:p>
    <w:p w14:paraId="42DED561" w14:textId="77777777" w:rsidR="00E836CB" w:rsidRPr="00DB1114" w:rsidRDefault="00124720" w:rsidP="001E1BAB">
      <w:pPr>
        <w:numPr>
          <w:ilvl w:val="1"/>
          <w:numId w:val="8"/>
        </w:numPr>
        <w:tabs>
          <w:tab w:val="left" w:pos="1134"/>
        </w:tabs>
        <w:spacing w:after="0"/>
        <w:ind w:left="0" w:firstLine="720"/>
        <w:contextualSpacing/>
        <w:jc w:val="both"/>
        <w:rPr>
          <w:color w:val="auto"/>
          <w:szCs w:val="28"/>
          <w:highlight w:val="white"/>
        </w:rPr>
      </w:pPr>
      <w:r w:rsidRPr="00DB1114">
        <w:rPr>
          <w:color w:val="auto"/>
          <w:szCs w:val="28"/>
          <w:highlight w:val="white"/>
        </w:rPr>
        <w:t>Класифікатор</w:t>
      </w:r>
      <w:r w:rsidR="00041425" w:rsidRPr="00DB1114">
        <w:rPr>
          <w:color w:val="auto"/>
          <w:szCs w:val="28"/>
          <w:highlight w:val="white"/>
        </w:rPr>
        <w:t xml:space="preserve"> приймає рішення та відає </w:t>
      </w:r>
      <w:r w:rsidR="002D438A">
        <w:rPr>
          <w:color w:val="auto"/>
          <w:szCs w:val="28"/>
          <w:highlight w:val="white"/>
        </w:rPr>
        <w:t>«</w:t>
      </w:r>
      <w:r w:rsidR="00041425" w:rsidRPr="00DB1114">
        <w:rPr>
          <w:color w:val="auto"/>
          <w:szCs w:val="28"/>
          <w:highlight w:val="white"/>
        </w:rPr>
        <w:t>впевненість</w:t>
      </w:r>
      <w:r w:rsidR="002D438A">
        <w:rPr>
          <w:color w:val="auto"/>
          <w:szCs w:val="28"/>
          <w:highlight w:val="white"/>
        </w:rPr>
        <w:t>»</w:t>
      </w:r>
      <w:r w:rsidR="00041425" w:rsidRPr="00DB1114">
        <w:rPr>
          <w:color w:val="auto"/>
          <w:szCs w:val="28"/>
          <w:highlight w:val="white"/>
        </w:rPr>
        <w:t xml:space="preserve"> в своєму рішенні.</w:t>
      </w:r>
    </w:p>
    <w:p w14:paraId="79ACB9CF" w14:textId="77777777" w:rsidR="00E836CB" w:rsidRDefault="00E836CB" w:rsidP="001E1BAB">
      <w:pPr>
        <w:spacing w:after="0"/>
        <w:rPr>
          <w:color w:val="auto"/>
          <w:szCs w:val="28"/>
        </w:rPr>
      </w:pPr>
    </w:p>
    <w:p w14:paraId="726136A7" w14:textId="77777777" w:rsidR="00742E9A" w:rsidRPr="00DB1114" w:rsidRDefault="00742E9A" w:rsidP="001E1BAB">
      <w:pPr>
        <w:spacing w:after="0"/>
        <w:rPr>
          <w:color w:val="auto"/>
          <w:szCs w:val="28"/>
        </w:rPr>
      </w:pPr>
    </w:p>
    <w:p w14:paraId="6EBD176E" w14:textId="77777777" w:rsidR="004D52B6" w:rsidRPr="00BD7A22" w:rsidRDefault="004D52B6" w:rsidP="001E1BAB">
      <w:pPr>
        <w:spacing w:after="0"/>
        <w:rPr>
          <w:b/>
          <w:color w:val="auto"/>
          <w:szCs w:val="28"/>
        </w:rPr>
      </w:pPr>
      <w:r w:rsidRPr="00BD7A22">
        <w:rPr>
          <w:b/>
          <w:color w:val="auto"/>
          <w:szCs w:val="28"/>
        </w:rPr>
        <w:t xml:space="preserve">2.3 Математичний алгоритм оцінки якості </w:t>
      </w:r>
      <w:r w:rsidR="00DB1114" w:rsidRPr="00BD7A22">
        <w:rPr>
          <w:b/>
          <w:color w:val="auto"/>
          <w:szCs w:val="28"/>
        </w:rPr>
        <w:t>зображення</w:t>
      </w:r>
    </w:p>
    <w:p w14:paraId="6738C09C" w14:textId="77777777" w:rsidR="00BD7A22" w:rsidRPr="0083263F" w:rsidRDefault="00BD7A22" w:rsidP="001E1BAB">
      <w:pPr>
        <w:shd w:val="clear" w:color="auto" w:fill="FFFFFF"/>
        <w:spacing w:after="0"/>
        <w:jc w:val="both"/>
        <w:textAlignment w:val="baseline"/>
        <w:rPr>
          <w:color w:val="auto"/>
          <w:szCs w:val="28"/>
        </w:rPr>
      </w:pPr>
      <w:bookmarkStart w:id="37" w:name="h.dbegpr9g1ry2" w:colFirst="0" w:colLast="0"/>
      <w:bookmarkEnd w:id="37"/>
    </w:p>
    <w:p w14:paraId="0741FF03" w14:textId="753EC2A8" w:rsidR="00742E9A" w:rsidRPr="002F65B1" w:rsidRDefault="00742E9A" w:rsidP="0083263F">
      <w:pPr>
        <w:spacing w:after="0"/>
        <w:jc w:val="both"/>
        <w:rPr>
          <w:color w:val="auto"/>
          <w:szCs w:val="28"/>
          <w:lang w:val="ru-RU"/>
        </w:rPr>
      </w:pPr>
      <w:r w:rsidRPr="00742E9A">
        <w:rPr>
          <w:color w:val="auto"/>
          <w:szCs w:val="28"/>
        </w:rPr>
        <w:t>Основним моментом в детектирован</w:t>
      </w:r>
      <w:r w:rsidR="0083263F">
        <w:rPr>
          <w:color w:val="auto"/>
          <w:szCs w:val="28"/>
        </w:rPr>
        <w:t>ії</w:t>
      </w:r>
      <w:r w:rsidRPr="00742E9A">
        <w:rPr>
          <w:color w:val="auto"/>
          <w:szCs w:val="28"/>
        </w:rPr>
        <w:t xml:space="preserve"> особливих точок є побудова піраміди гауссіан</w:t>
      </w:r>
      <w:r w:rsidR="0083263F">
        <w:rPr>
          <w:color w:val="auto"/>
          <w:szCs w:val="28"/>
        </w:rPr>
        <w:t>і</w:t>
      </w:r>
      <w:r w:rsidRPr="00742E9A">
        <w:rPr>
          <w:color w:val="auto"/>
          <w:szCs w:val="28"/>
        </w:rPr>
        <w:t xml:space="preserve">в (Гауса) </w:t>
      </w:r>
      <w:r w:rsidR="0083263F">
        <w:rPr>
          <w:color w:val="auto"/>
          <w:szCs w:val="28"/>
        </w:rPr>
        <w:t>та</w:t>
      </w:r>
      <w:r w:rsidRPr="00742E9A">
        <w:rPr>
          <w:color w:val="auto"/>
          <w:szCs w:val="28"/>
        </w:rPr>
        <w:t xml:space="preserve"> різниць гауссіан</w:t>
      </w:r>
      <w:r w:rsidR="0083263F">
        <w:rPr>
          <w:color w:val="auto"/>
          <w:szCs w:val="28"/>
        </w:rPr>
        <w:t>і</w:t>
      </w:r>
      <w:r w:rsidRPr="00742E9A">
        <w:rPr>
          <w:color w:val="auto"/>
          <w:szCs w:val="28"/>
        </w:rPr>
        <w:t>в (Відмінність Гаусса, собака). Гауссіаном (або зображенням, розмитим гаусовим фільтром) є зображення</w:t>
      </w:r>
    </w:p>
    <w:p w14:paraId="2A06A0E7" w14:textId="77777777" w:rsidR="0083263F" w:rsidRPr="002F65B1" w:rsidRDefault="0083263F" w:rsidP="0083263F">
      <w:pPr>
        <w:spacing w:after="0"/>
        <w:jc w:val="both"/>
        <w:rPr>
          <w:color w:val="auto"/>
          <w:szCs w:val="28"/>
          <w:lang w:val="ru-RU"/>
        </w:rPr>
      </w:pPr>
    </w:p>
    <w:p w14:paraId="09E0BD81" w14:textId="332EEB53" w:rsidR="00742E9A" w:rsidRPr="0083263F" w:rsidRDefault="0083263F" w:rsidP="0083263F">
      <w:pPr>
        <w:spacing w:after="0"/>
        <w:ind w:firstLine="2694"/>
        <w:jc w:val="center"/>
        <w:rPr>
          <w:color w:val="auto"/>
          <w:szCs w:val="28"/>
        </w:rPr>
      </w:pPr>
      <m:oMath>
        <m:r>
          <w:rPr>
            <w:rFonts w:ascii="Cambria Math" w:hAnsi="Cambria Math"/>
            <w:color w:val="auto"/>
            <w:szCs w:val="28"/>
          </w:rPr>
          <m:t>L</m:t>
        </m:r>
        <m:d>
          <m:dPr>
            <m:ctrlPr>
              <w:rPr>
                <w:rFonts w:ascii="Cambria Math" w:hAnsi="Cambria Math"/>
                <w:i/>
                <w:color w:val="auto"/>
                <w:szCs w:val="28"/>
              </w:rPr>
            </m:ctrlPr>
          </m:dPr>
          <m:e>
            <m:r>
              <w:rPr>
                <w:rFonts w:ascii="Cambria Math" w:hAnsi="Cambria Math"/>
                <w:color w:val="auto"/>
                <w:szCs w:val="28"/>
              </w:rPr>
              <m:t>x,y,σ</m:t>
            </m:r>
          </m:e>
        </m:d>
        <m:r>
          <w:rPr>
            <w:rFonts w:ascii="Cambria Math" w:hAnsi="Cambria Math"/>
            <w:color w:val="auto"/>
            <w:szCs w:val="28"/>
          </w:rPr>
          <m:t>=G</m:t>
        </m:r>
        <m:d>
          <m:dPr>
            <m:ctrlPr>
              <w:rPr>
                <w:rFonts w:ascii="Cambria Math" w:hAnsi="Cambria Math"/>
                <w:i/>
                <w:color w:val="auto"/>
                <w:szCs w:val="28"/>
              </w:rPr>
            </m:ctrlPr>
          </m:dPr>
          <m:e>
            <m:r>
              <w:rPr>
                <w:rFonts w:ascii="Cambria Math" w:hAnsi="Cambria Math"/>
                <w:color w:val="auto"/>
                <w:szCs w:val="28"/>
              </w:rPr>
              <m:t>x,y,σ</m:t>
            </m:r>
          </m:e>
        </m:d>
        <m:r>
          <w:rPr>
            <w:rFonts w:ascii="Cambria Math" w:hAnsi="Cambria Math"/>
            <w:color w:val="auto"/>
            <w:szCs w:val="28"/>
          </w:rPr>
          <m:t>*I(x,y)</m:t>
        </m:r>
      </m:oMath>
      <w:r w:rsidRPr="0083263F">
        <w:rPr>
          <w:color w:val="auto"/>
          <w:szCs w:val="28"/>
        </w:rPr>
        <w:tab/>
      </w:r>
      <w:r w:rsidRPr="002F65B1">
        <w:rPr>
          <w:color w:val="auto"/>
          <w:szCs w:val="28"/>
          <w:lang w:val="ru-RU"/>
        </w:rPr>
        <w:tab/>
      </w:r>
      <w:r w:rsidRPr="002F65B1">
        <w:rPr>
          <w:color w:val="auto"/>
          <w:szCs w:val="28"/>
          <w:lang w:val="ru-RU"/>
        </w:rPr>
        <w:tab/>
      </w:r>
      <w:r w:rsidRPr="0083263F">
        <w:rPr>
          <w:color w:val="auto"/>
          <w:szCs w:val="28"/>
        </w:rPr>
        <w:tab/>
        <w:t>(2.6)</w:t>
      </w:r>
    </w:p>
    <w:p w14:paraId="6A094453" w14:textId="77777777" w:rsidR="00742E9A" w:rsidRDefault="00742E9A" w:rsidP="001E1BAB">
      <w:pPr>
        <w:spacing w:after="0"/>
        <w:jc w:val="center"/>
        <w:rPr>
          <w:i/>
          <w:iCs/>
          <w:color w:val="auto"/>
          <w:szCs w:val="28"/>
          <w:bdr w:val="none" w:sz="0" w:space="0" w:color="auto" w:frame="1"/>
        </w:rPr>
      </w:pPr>
    </w:p>
    <w:p w14:paraId="008F02CA" w14:textId="40A79C37" w:rsidR="00742E9A" w:rsidRDefault="00742E9A" w:rsidP="001E1BAB">
      <w:pPr>
        <w:spacing w:after="0"/>
        <w:jc w:val="both"/>
        <w:rPr>
          <w:iCs/>
          <w:color w:val="auto"/>
          <w:szCs w:val="28"/>
          <w:bdr w:val="none" w:sz="0" w:space="0" w:color="auto" w:frame="1"/>
        </w:rPr>
      </w:pPr>
      <w:r>
        <w:rPr>
          <w:iCs/>
          <w:color w:val="auto"/>
          <w:szCs w:val="28"/>
          <w:bdr w:val="none" w:sz="0" w:space="0" w:color="auto" w:frame="1"/>
        </w:rPr>
        <w:t>де</w:t>
      </w:r>
      <w:r w:rsidRPr="00742E9A">
        <w:rPr>
          <w:iCs/>
          <w:color w:val="auto"/>
          <w:szCs w:val="28"/>
          <w:bdr w:val="none" w:sz="0" w:space="0" w:color="auto" w:frame="1"/>
        </w:rPr>
        <w:t xml:space="preserve"> </w:t>
      </w:r>
      <w:r w:rsidRPr="0083263F">
        <w:rPr>
          <w:i/>
          <w:iCs/>
          <w:color w:val="auto"/>
          <w:szCs w:val="28"/>
          <w:bdr w:val="none" w:sz="0" w:space="0" w:color="auto" w:frame="1"/>
        </w:rPr>
        <w:t xml:space="preserve">L </w:t>
      </w:r>
      <w:r w:rsidR="0083263F">
        <w:rPr>
          <w:iCs/>
          <w:color w:val="auto"/>
          <w:szCs w:val="28"/>
          <w:bdr w:val="none" w:sz="0" w:space="0" w:color="auto" w:frame="1"/>
        </w:rPr>
        <w:t>–</w:t>
      </w:r>
      <w:r w:rsidRPr="00742E9A">
        <w:rPr>
          <w:iCs/>
          <w:color w:val="auto"/>
          <w:szCs w:val="28"/>
          <w:bdr w:val="none" w:sz="0" w:space="0" w:color="auto" w:frame="1"/>
        </w:rPr>
        <w:t xml:space="preserve"> значення гауссіана в точці з координатами (</w:t>
      </w:r>
      <w:r w:rsidRPr="0083263F">
        <w:rPr>
          <w:i/>
          <w:iCs/>
          <w:color w:val="auto"/>
          <w:szCs w:val="28"/>
          <w:bdr w:val="none" w:sz="0" w:space="0" w:color="auto" w:frame="1"/>
        </w:rPr>
        <w:t>х, у</w:t>
      </w:r>
      <w:r w:rsidRPr="00742E9A">
        <w:rPr>
          <w:iCs/>
          <w:color w:val="auto"/>
          <w:szCs w:val="28"/>
          <w:bdr w:val="none" w:sz="0" w:space="0" w:color="auto" w:frame="1"/>
        </w:rPr>
        <w:t xml:space="preserve">), </w:t>
      </w:r>
    </w:p>
    <w:p w14:paraId="096AC2AC" w14:textId="71C8BAA0" w:rsidR="00742E9A" w:rsidRDefault="00742E9A" w:rsidP="001E1BAB">
      <w:pPr>
        <w:spacing w:after="0"/>
        <w:jc w:val="both"/>
        <w:rPr>
          <w:iCs/>
          <w:color w:val="auto"/>
          <w:szCs w:val="28"/>
          <w:bdr w:val="none" w:sz="0" w:space="0" w:color="auto" w:frame="1"/>
        </w:rPr>
      </w:pPr>
      <w:r w:rsidRPr="0083263F">
        <w:rPr>
          <w:i/>
          <w:iCs/>
          <w:color w:val="auto"/>
          <w:szCs w:val="28"/>
          <w:bdr w:val="none" w:sz="0" w:space="0" w:color="auto" w:frame="1"/>
        </w:rPr>
        <w:t>σ</w:t>
      </w:r>
      <w:r>
        <w:rPr>
          <w:iCs/>
          <w:color w:val="auto"/>
          <w:szCs w:val="28"/>
          <w:bdr w:val="none" w:sz="0" w:space="0" w:color="auto" w:frame="1"/>
        </w:rPr>
        <w:t xml:space="preserve"> </w:t>
      </w:r>
      <w:r w:rsidR="0083263F">
        <w:rPr>
          <w:iCs/>
          <w:color w:val="auto"/>
          <w:szCs w:val="28"/>
          <w:bdr w:val="none" w:sz="0" w:space="0" w:color="auto" w:frame="1"/>
        </w:rPr>
        <w:t>–</w:t>
      </w:r>
      <w:r w:rsidRPr="00742E9A">
        <w:rPr>
          <w:iCs/>
          <w:color w:val="auto"/>
          <w:szCs w:val="28"/>
          <w:bdr w:val="none" w:sz="0" w:space="0" w:color="auto" w:frame="1"/>
        </w:rPr>
        <w:t xml:space="preserve"> радіус</w:t>
      </w:r>
      <w:r w:rsidR="0083263F" w:rsidRPr="0083263F">
        <w:rPr>
          <w:iCs/>
          <w:color w:val="auto"/>
          <w:szCs w:val="28"/>
          <w:bdr w:val="none" w:sz="0" w:space="0" w:color="auto" w:frame="1"/>
        </w:rPr>
        <w:t xml:space="preserve"> </w:t>
      </w:r>
      <w:r w:rsidRPr="00742E9A">
        <w:rPr>
          <w:iCs/>
          <w:color w:val="auto"/>
          <w:szCs w:val="28"/>
          <w:bdr w:val="none" w:sz="0" w:space="0" w:color="auto" w:frame="1"/>
        </w:rPr>
        <w:t>розмиття</w:t>
      </w:r>
      <w:r w:rsidR="0083263F" w:rsidRPr="0083263F">
        <w:rPr>
          <w:iCs/>
          <w:color w:val="auto"/>
          <w:szCs w:val="28"/>
          <w:bdr w:val="none" w:sz="0" w:space="0" w:color="auto" w:frame="1"/>
        </w:rPr>
        <w:t>;</w:t>
      </w:r>
      <w:r w:rsidRPr="00742E9A">
        <w:rPr>
          <w:iCs/>
          <w:color w:val="auto"/>
          <w:szCs w:val="28"/>
          <w:bdr w:val="none" w:sz="0" w:space="0" w:color="auto" w:frame="1"/>
        </w:rPr>
        <w:t xml:space="preserve"> </w:t>
      </w:r>
    </w:p>
    <w:p w14:paraId="5FBAF84E" w14:textId="3FF85073" w:rsidR="00742E9A" w:rsidRDefault="00742E9A" w:rsidP="001E1BAB">
      <w:pPr>
        <w:spacing w:after="0"/>
        <w:jc w:val="both"/>
        <w:rPr>
          <w:iCs/>
          <w:color w:val="auto"/>
          <w:szCs w:val="28"/>
          <w:bdr w:val="none" w:sz="0" w:space="0" w:color="auto" w:frame="1"/>
        </w:rPr>
      </w:pPr>
      <w:r w:rsidRPr="0083263F">
        <w:rPr>
          <w:i/>
          <w:iCs/>
          <w:color w:val="auto"/>
          <w:szCs w:val="28"/>
          <w:bdr w:val="none" w:sz="0" w:space="0" w:color="auto" w:frame="1"/>
        </w:rPr>
        <w:t>G</w:t>
      </w:r>
      <w:r w:rsidRPr="00742E9A">
        <w:rPr>
          <w:iCs/>
          <w:color w:val="auto"/>
          <w:szCs w:val="28"/>
          <w:bdr w:val="none" w:sz="0" w:space="0" w:color="auto" w:frame="1"/>
        </w:rPr>
        <w:t xml:space="preserve"> </w:t>
      </w:r>
      <w:r w:rsidR="0083263F">
        <w:rPr>
          <w:iCs/>
          <w:color w:val="auto"/>
          <w:szCs w:val="28"/>
          <w:bdr w:val="none" w:sz="0" w:space="0" w:color="auto" w:frame="1"/>
        </w:rPr>
        <w:t>–</w:t>
      </w:r>
      <w:r w:rsidRPr="00742E9A">
        <w:rPr>
          <w:iCs/>
          <w:color w:val="auto"/>
          <w:szCs w:val="28"/>
          <w:bdr w:val="none" w:sz="0" w:space="0" w:color="auto" w:frame="1"/>
        </w:rPr>
        <w:t xml:space="preserve"> </w:t>
      </w:r>
      <w:r w:rsidR="0083263F">
        <w:rPr>
          <w:iCs/>
          <w:color w:val="auto"/>
          <w:szCs w:val="28"/>
          <w:bdr w:val="none" w:sz="0" w:space="0" w:color="auto" w:frame="1"/>
        </w:rPr>
        <w:t>гауссов</w:t>
      </w:r>
      <w:r w:rsidRPr="00742E9A">
        <w:rPr>
          <w:iCs/>
          <w:color w:val="auto"/>
          <w:szCs w:val="28"/>
          <w:bdr w:val="none" w:sz="0" w:space="0" w:color="auto" w:frame="1"/>
        </w:rPr>
        <w:t>о ядро</w:t>
      </w:r>
      <w:r w:rsidR="0083263F" w:rsidRPr="0083263F">
        <w:rPr>
          <w:iCs/>
          <w:color w:val="auto"/>
          <w:szCs w:val="28"/>
          <w:bdr w:val="none" w:sz="0" w:space="0" w:color="auto" w:frame="1"/>
        </w:rPr>
        <w:t>;</w:t>
      </w:r>
      <w:r w:rsidRPr="00742E9A">
        <w:rPr>
          <w:iCs/>
          <w:color w:val="auto"/>
          <w:szCs w:val="28"/>
          <w:bdr w:val="none" w:sz="0" w:space="0" w:color="auto" w:frame="1"/>
        </w:rPr>
        <w:t xml:space="preserve"> </w:t>
      </w:r>
    </w:p>
    <w:p w14:paraId="22D4BA0B" w14:textId="275CA569" w:rsidR="00742E9A" w:rsidRDefault="00742E9A" w:rsidP="001E1BAB">
      <w:pPr>
        <w:spacing w:after="0"/>
        <w:jc w:val="both"/>
        <w:rPr>
          <w:iCs/>
          <w:color w:val="auto"/>
          <w:szCs w:val="28"/>
          <w:bdr w:val="none" w:sz="0" w:space="0" w:color="auto" w:frame="1"/>
        </w:rPr>
      </w:pPr>
      <w:r w:rsidRPr="0083263F">
        <w:rPr>
          <w:i/>
          <w:iCs/>
          <w:color w:val="auto"/>
          <w:szCs w:val="28"/>
          <w:bdr w:val="none" w:sz="0" w:space="0" w:color="auto" w:frame="1"/>
        </w:rPr>
        <w:t>І</w:t>
      </w:r>
      <w:r w:rsidRPr="00742E9A">
        <w:rPr>
          <w:iCs/>
          <w:color w:val="auto"/>
          <w:szCs w:val="28"/>
          <w:bdr w:val="none" w:sz="0" w:space="0" w:color="auto" w:frame="1"/>
        </w:rPr>
        <w:t xml:space="preserve"> </w:t>
      </w:r>
      <w:r w:rsidR="0083263F">
        <w:rPr>
          <w:iCs/>
          <w:color w:val="auto"/>
          <w:szCs w:val="28"/>
          <w:bdr w:val="none" w:sz="0" w:space="0" w:color="auto" w:frame="1"/>
        </w:rPr>
        <w:t>–</w:t>
      </w:r>
      <w:r w:rsidRPr="00742E9A">
        <w:rPr>
          <w:iCs/>
          <w:color w:val="auto"/>
          <w:szCs w:val="28"/>
          <w:bdr w:val="none" w:sz="0" w:space="0" w:color="auto" w:frame="1"/>
        </w:rPr>
        <w:t xml:space="preserve"> значення вихідного зображення</w:t>
      </w:r>
      <w:r w:rsidR="0083263F" w:rsidRPr="0083263F">
        <w:rPr>
          <w:iCs/>
          <w:color w:val="auto"/>
          <w:szCs w:val="28"/>
          <w:bdr w:val="none" w:sz="0" w:space="0" w:color="auto" w:frame="1"/>
        </w:rPr>
        <w:t>;</w:t>
      </w:r>
      <w:r w:rsidRPr="00742E9A">
        <w:rPr>
          <w:iCs/>
          <w:color w:val="auto"/>
          <w:szCs w:val="28"/>
          <w:bdr w:val="none" w:sz="0" w:space="0" w:color="auto" w:frame="1"/>
        </w:rPr>
        <w:t xml:space="preserve"> </w:t>
      </w:r>
    </w:p>
    <w:p w14:paraId="55F1F0CA" w14:textId="3FA38D1F" w:rsidR="00742E9A" w:rsidRPr="00742E9A" w:rsidRDefault="00742E9A" w:rsidP="001E1BAB">
      <w:pPr>
        <w:spacing w:after="0"/>
        <w:jc w:val="both"/>
        <w:rPr>
          <w:iCs/>
          <w:color w:val="auto"/>
          <w:szCs w:val="28"/>
          <w:bdr w:val="none" w:sz="0" w:space="0" w:color="auto" w:frame="1"/>
        </w:rPr>
      </w:pPr>
      <w:r w:rsidRPr="0083263F">
        <w:rPr>
          <w:i/>
          <w:iCs/>
          <w:color w:val="auto"/>
          <w:szCs w:val="28"/>
          <w:bdr w:val="none" w:sz="0" w:space="0" w:color="auto" w:frame="1"/>
        </w:rPr>
        <w:t>*</w:t>
      </w:r>
      <w:r w:rsidRPr="00742E9A">
        <w:rPr>
          <w:iCs/>
          <w:color w:val="auto"/>
          <w:szCs w:val="28"/>
          <w:bdr w:val="none" w:sz="0" w:space="0" w:color="auto" w:frame="1"/>
        </w:rPr>
        <w:t xml:space="preserve"> </w:t>
      </w:r>
      <w:r w:rsidR="0083263F" w:rsidRPr="0083263F">
        <w:rPr>
          <w:iCs/>
          <w:color w:val="auto"/>
          <w:szCs w:val="28"/>
          <w:bdr w:val="none" w:sz="0" w:space="0" w:color="auto" w:frame="1"/>
        </w:rPr>
        <w:noBreakHyphen/>
      </w:r>
      <w:r w:rsidRPr="00742E9A">
        <w:rPr>
          <w:iCs/>
          <w:color w:val="auto"/>
          <w:szCs w:val="28"/>
          <w:bdr w:val="none" w:sz="0" w:space="0" w:color="auto" w:frame="1"/>
        </w:rPr>
        <w:t xml:space="preserve"> операція згортки. </w:t>
      </w:r>
    </w:p>
    <w:p w14:paraId="3DAF6972" w14:textId="199AB63B" w:rsidR="00302291" w:rsidRDefault="00742E9A" w:rsidP="001E1BAB">
      <w:pPr>
        <w:spacing w:after="0"/>
        <w:jc w:val="both"/>
        <w:rPr>
          <w:iCs/>
          <w:color w:val="auto"/>
          <w:szCs w:val="28"/>
          <w:bdr w:val="none" w:sz="0" w:space="0" w:color="auto" w:frame="1"/>
        </w:rPr>
      </w:pPr>
      <w:r w:rsidRPr="00742E9A">
        <w:rPr>
          <w:iCs/>
          <w:color w:val="auto"/>
          <w:szCs w:val="28"/>
          <w:bdr w:val="none" w:sz="0" w:space="0" w:color="auto" w:frame="1"/>
        </w:rPr>
        <w:t>Різницею гауссіан</w:t>
      </w:r>
      <w:r w:rsidR="0083263F">
        <w:rPr>
          <w:iCs/>
          <w:color w:val="auto"/>
          <w:szCs w:val="28"/>
          <w:bdr w:val="none" w:sz="0" w:space="0" w:color="auto" w:frame="1"/>
        </w:rPr>
        <w:t>і</w:t>
      </w:r>
      <w:r w:rsidRPr="00742E9A">
        <w:rPr>
          <w:iCs/>
          <w:color w:val="auto"/>
          <w:szCs w:val="28"/>
          <w:bdr w:val="none" w:sz="0" w:space="0" w:color="auto" w:frame="1"/>
        </w:rPr>
        <w:t>в називають зображення, отримане шляхом попиксельного віднімання одного гауссіна вихідного зображення з гауссіана з іншим радіусом рзмитія.</w:t>
      </w:r>
    </w:p>
    <w:p w14:paraId="0D6D221E" w14:textId="77777777" w:rsidR="00742E9A" w:rsidRDefault="00742E9A" w:rsidP="001E1BAB">
      <w:pPr>
        <w:spacing w:after="0"/>
        <w:jc w:val="both"/>
        <w:rPr>
          <w:color w:val="auto"/>
          <w:szCs w:val="28"/>
        </w:rPr>
      </w:pPr>
    </w:p>
    <w:p w14:paraId="0B18C72B" w14:textId="73CAA10F" w:rsidR="0083263F" w:rsidRPr="0083263F" w:rsidRDefault="0083263F" w:rsidP="0083263F">
      <w:pPr>
        <w:spacing w:after="0"/>
        <w:ind w:firstLine="0"/>
        <w:jc w:val="center"/>
        <w:rPr>
          <w:color w:val="auto"/>
          <w:szCs w:val="28"/>
        </w:rPr>
      </w:pPr>
      <m:oMath>
        <m:r>
          <w:rPr>
            <w:rFonts w:ascii="Cambria Math" w:hAnsi="Cambria Math"/>
            <w:color w:val="auto"/>
            <w:szCs w:val="28"/>
            <w:lang w:val="en-US"/>
          </w:rPr>
          <m:t>D</m:t>
        </m:r>
        <m:d>
          <m:dPr>
            <m:ctrlPr>
              <w:rPr>
                <w:rFonts w:ascii="Cambria Math" w:hAnsi="Cambria Math"/>
                <w:i/>
                <w:color w:val="auto"/>
                <w:szCs w:val="28"/>
              </w:rPr>
            </m:ctrlPr>
          </m:dPr>
          <m:e>
            <m:r>
              <w:rPr>
                <w:rFonts w:ascii="Cambria Math" w:hAnsi="Cambria Math"/>
                <w:color w:val="auto"/>
                <w:szCs w:val="28"/>
              </w:rPr>
              <m:t>x,y,σ</m:t>
            </m:r>
          </m:e>
        </m:d>
        <m:r>
          <w:rPr>
            <w:rFonts w:ascii="Cambria Math" w:hAnsi="Cambria Math"/>
            <w:color w:val="auto"/>
            <w:szCs w:val="28"/>
          </w:rPr>
          <m:t>=</m:t>
        </m:r>
        <m:d>
          <m:dPr>
            <m:ctrlPr>
              <w:rPr>
                <w:rFonts w:ascii="Cambria Math" w:hAnsi="Cambria Math"/>
                <w:i/>
                <w:color w:val="auto"/>
                <w:szCs w:val="28"/>
              </w:rPr>
            </m:ctrlPr>
          </m:dPr>
          <m:e>
            <m:r>
              <w:rPr>
                <w:rFonts w:ascii="Cambria Math" w:hAnsi="Cambria Math"/>
                <w:color w:val="auto"/>
                <w:szCs w:val="28"/>
              </w:rPr>
              <m:t>G</m:t>
            </m:r>
            <m:d>
              <m:dPr>
                <m:ctrlPr>
                  <w:rPr>
                    <w:rFonts w:ascii="Cambria Math" w:hAnsi="Cambria Math"/>
                    <w:i/>
                    <w:color w:val="auto"/>
                    <w:szCs w:val="28"/>
                  </w:rPr>
                </m:ctrlPr>
              </m:dPr>
              <m:e>
                <m:r>
                  <w:rPr>
                    <w:rFonts w:ascii="Cambria Math" w:hAnsi="Cambria Math"/>
                    <w:color w:val="auto"/>
                    <w:szCs w:val="28"/>
                  </w:rPr>
                  <m:t>x,y,kσ</m:t>
                </m:r>
              </m:e>
            </m:d>
            <m:r>
              <w:rPr>
                <w:rFonts w:ascii="Cambria Math" w:hAnsi="Cambria Math"/>
                <w:color w:val="auto"/>
                <w:szCs w:val="28"/>
              </w:rPr>
              <m:t>-G</m:t>
            </m:r>
            <m:d>
              <m:dPr>
                <m:ctrlPr>
                  <w:rPr>
                    <w:rFonts w:ascii="Cambria Math" w:hAnsi="Cambria Math"/>
                    <w:i/>
                    <w:color w:val="auto"/>
                    <w:szCs w:val="28"/>
                  </w:rPr>
                </m:ctrlPr>
              </m:dPr>
              <m:e>
                <m:r>
                  <w:rPr>
                    <w:rFonts w:ascii="Cambria Math" w:hAnsi="Cambria Math"/>
                    <w:color w:val="auto"/>
                    <w:szCs w:val="28"/>
                  </w:rPr>
                  <m:t>x,y,kσ</m:t>
                </m:r>
              </m:e>
            </m:d>
          </m:e>
        </m:d>
        <m:r>
          <w:rPr>
            <w:rFonts w:ascii="Cambria Math" w:hAnsi="Cambria Math"/>
            <w:color w:val="auto"/>
            <w:szCs w:val="28"/>
          </w:rPr>
          <m:t>*I</m:t>
        </m:r>
        <m:d>
          <m:dPr>
            <m:ctrlPr>
              <w:rPr>
                <w:rFonts w:ascii="Cambria Math" w:hAnsi="Cambria Math"/>
                <w:i/>
                <w:color w:val="auto"/>
                <w:szCs w:val="28"/>
              </w:rPr>
            </m:ctrlPr>
          </m:dPr>
          <m:e>
            <m:r>
              <w:rPr>
                <w:rFonts w:ascii="Cambria Math" w:hAnsi="Cambria Math"/>
                <w:color w:val="auto"/>
                <w:szCs w:val="28"/>
              </w:rPr>
              <m:t>x,y</m:t>
            </m:r>
          </m:e>
        </m:d>
        <m:r>
          <w:rPr>
            <w:rFonts w:ascii="Cambria Math" w:hAnsi="Cambria Math"/>
            <w:color w:val="auto"/>
            <w:szCs w:val="28"/>
          </w:rPr>
          <m:t>=L</m:t>
        </m:r>
        <m:d>
          <m:dPr>
            <m:ctrlPr>
              <w:rPr>
                <w:rFonts w:ascii="Cambria Math" w:hAnsi="Cambria Math"/>
                <w:i/>
                <w:color w:val="auto"/>
                <w:szCs w:val="28"/>
              </w:rPr>
            </m:ctrlPr>
          </m:dPr>
          <m:e>
            <m:r>
              <w:rPr>
                <w:rFonts w:ascii="Cambria Math" w:hAnsi="Cambria Math"/>
                <w:color w:val="auto"/>
                <w:szCs w:val="28"/>
              </w:rPr>
              <m:t>x,y,kσ</m:t>
            </m:r>
          </m:e>
        </m:d>
        <m:r>
          <w:rPr>
            <w:rFonts w:ascii="Cambria Math" w:hAnsi="Cambria Math"/>
            <w:color w:val="auto"/>
            <w:szCs w:val="28"/>
          </w:rPr>
          <m:t>-L</m:t>
        </m:r>
        <m:d>
          <m:dPr>
            <m:ctrlPr>
              <w:rPr>
                <w:rFonts w:ascii="Cambria Math" w:hAnsi="Cambria Math"/>
                <w:i/>
                <w:color w:val="auto"/>
                <w:szCs w:val="28"/>
              </w:rPr>
            </m:ctrlPr>
          </m:dPr>
          <m:e>
            <m:r>
              <w:rPr>
                <w:rFonts w:ascii="Cambria Math" w:hAnsi="Cambria Math"/>
                <w:color w:val="auto"/>
                <w:szCs w:val="28"/>
              </w:rPr>
              <m:t>x,y,σ</m:t>
            </m:r>
          </m:e>
        </m:d>
        <m:r>
          <w:rPr>
            <w:rFonts w:ascii="Cambria Math" w:hAnsi="Cambria Math"/>
            <w:color w:val="auto"/>
            <w:szCs w:val="28"/>
          </w:rPr>
          <m:t xml:space="preserve">  </m:t>
        </m:r>
      </m:oMath>
      <w:r w:rsidRPr="0083263F">
        <w:rPr>
          <w:color w:val="auto"/>
          <w:szCs w:val="28"/>
        </w:rPr>
        <w:t>(2.</w:t>
      </w:r>
      <w:r w:rsidR="00BD5FC3">
        <w:rPr>
          <w:color w:val="auto"/>
          <w:szCs w:val="28"/>
        </w:rPr>
        <w:t>7</w:t>
      </w:r>
      <w:r w:rsidRPr="0083263F">
        <w:rPr>
          <w:color w:val="auto"/>
          <w:szCs w:val="28"/>
        </w:rPr>
        <w:t>)</w:t>
      </w:r>
    </w:p>
    <w:p w14:paraId="7ACEF6AE" w14:textId="77777777" w:rsidR="00742E9A" w:rsidRDefault="00742E9A" w:rsidP="001E1BAB">
      <w:pPr>
        <w:spacing w:after="0"/>
        <w:jc w:val="both"/>
        <w:rPr>
          <w:color w:val="auto"/>
          <w:szCs w:val="28"/>
        </w:rPr>
      </w:pPr>
    </w:p>
    <w:p w14:paraId="70DA5E61" w14:textId="7F269D4C" w:rsidR="00742E9A" w:rsidRPr="00742E9A" w:rsidRDefault="00742E9A" w:rsidP="001E1BAB">
      <w:pPr>
        <w:spacing w:after="0"/>
        <w:jc w:val="both"/>
        <w:rPr>
          <w:color w:val="auto"/>
          <w:szCs w:val="28"/>
        </w:rPr>
      </w:pPr>
      <w:r w:rsidRPr="00742E9A">
        <w:rPr>
          <w:color w:val="auto"/>
          <w:szCs w:val="28"/>
        </w:rPr>
        <w:t>Масштабованим простором зображення є набір всіляких, згладжених деяким фільтром, версій початкового зображення. Доведено, що гауссово масштаб</w:t>
      </w:r>
      <w:r w:rsidR="0083263F">
        <w:rPr>
          <w:color w:val="auto"/>
          <w:szCs w:val="28"/>
        </w:rPr>
        <w:t>уємий</w:t>
      </w:r>
      <w:r w:rsidRPr="00742E9A">
        <w:rPr>
          <w:color w:val="auto"/>
          <w:szCs w:val="28"/>
        </w:rPr>
        <w:t xml:space="preserve"> простір є лінійним, інваріантним щодо зрушень, обертань, масштабу, не зміщувати локальні екстремуми, і має властивість напівгруп. </w:t>
      </w:r>
      <w:r w:rsidR="0083263F">
        <w:rPr>
          <w:color w:val="auto"/>
          <w:szCs w:val="28"/>
        </w:rPr>
        <w:t>В</w:t>
      </w:r>
      <w:r w:rsidRPr="00742E9A">
        <w:rPr>
          <w:color w:val="auto"/>
          <w:szCs w:val="28"/>
        </w:rPr>
        <w:t>ажливо, що різна ступінь розмиття зображення гаусовим фільтром може бути прийнята за вихідне зображення, взяте в деякому масштабі.</w:t>
      </w:r>
    </w:p>
    <w:p w14:paraId="0463A21B" w14:textId="37E7B1F1" w:rsidR="00742E9A" w:rsidRPr="00742E9A" w:rsidRDefault="00742E9A" w:rsidP="001E1BAB">
      <w:pPr>
        <w:spacing w:after="0"/>
        <w:jc w:val="both"/>
        <w:rPr>
          <w:color w:val="auto"/>
          <w:szCs w:val="28"/>
        </w:rPr>
      </w:pPr>
      <w:r w:rsidRPr="00742E9A">
        <w:rPr>
          <w:color w:val="auto"/>
          <w:szCs w:val="28"/>
        </w:rPr>
        <w:t>Загалом, інваріантність щодо масштабу досягається за рахунок знаходження ключових точок для початкового зображення, взятого в різних масштабах. Для цього будується піраміда гауссіанов: всі масштаб</w:t>
      </w:r>
      <w:r w:rsidR="0083263F">
        <w:rPr>
          <w:color w:val="auto"/>
          <w:szCs w:val="28"/>
        </w:rPr>
        <w:t>уємий</w:t>
      </w:r>
      <w:r w:rsidRPr="00742E9A">
        <w:rPr>
          <w:color w:val="auto"/>
          <w:szCs w:val="28"/>
        </w:rPr>
        <w:t xml:space="preserve"> простір розбивається на ділянки</w:t>
      </w:r>
      <w:r w:rsidR="0083263F">
        <w:rPr>
          <w:color w:val="auto"/>
          <w:szCs w:val="28"/>
        </w:rPr>
        <w:t>-</w:t>
      </w:r>
      <w:r w:rsidRPr="00742E9A">
        <w:rPr>
          <w:color w:val="auto"/>
          <w:szCs w:val="28"/>
        </w:rPr>
        <w:t xml:space="preserve">октави, причому частина масштабованого простору, займаного наступній октавою, в два рази більше частини, займаної попередньої. До того ж, при переході від однієї октави до іншої робиться ресемплінга зображення, його розміри зменшуються вдвічі. Природно, що кожна октава охоплює нескінченну безліч гауссіанов зображення, тому будується тільки деяке їх кількість </w:t>
      </w:r>
      <w:r w:rsidRPr="00B934F9">
        <w:rPr>
          <w:i/>
          <w:color w:val="auto"/>
          <w:szCs w:val="28"/>
        </w:rPr>
        <w:t>N</w:t>
      </w:r>
      <w:r w:rsidRPr="00742E9A">
        <w:rPr>
          <w:color w:val="auto"/>
          <w:szCs w:val="28"/>
        </w:rPr>
        <w:t xml:space="preserve">, з певним кроком по радіусу розмиття. З тим же кроком добудовуються два додаткових гауссіана (всього виходить </w:t>
      </w:r>
      <w:r w:rsidRPr="00B934F9">
        <w:rPr>
          <w:i/>
          <w:color w:val="auto"/>
          <w:szCs w:val="28"/>
        </w:rPr>
        <w:t>N</w:t>
      </w:r>
      <w:r w:rsidR="00B934F9">
        <w:rPr>
          <w:color w:val="auto"/>
          <w:szCs w:val="28"/>
        </w:rPr>
        <w:t> </w:t>
      </w:r>
      <w:r w:rsidRPr="00B934F9">
        <w:rPr>
          <w:i/>
          <w:color w:val="auto"/>
          <w:szCs w:val="28"/>
        </w:rPr>
        <w:t>2</w:t>
      </w:r>
      <w:r w:rsidRPr="00742E9A">
        <w:rPr>
          <w:color w:val="auto"/>
          <w:szCs w:val="28"/>
        </w:rPr>
        <w:t xml:space="preserve">), що виходять за межі октави. Далі буде видно, навіщо це потрібно. Масштаб першого зображення наступної октави дорівнює масштабом зображення з попередньої октави з номером </w:t>
      </w:r>
      <w:r w:rsidRPr="00B934F9">
        <w:rPr>
          <w:i/>
          <w:color w:val="auto"/>
          <w:szCs w:val="28"/>
        </w:rPr>
        <w:t>N</w:t>
      </w:r>
      <w:r w:rsidRPr="00742E9A">
        <w:rPr>
          <w:color w:val="auto"/>
          <w:szCs w:val="28"/>
        </w:rPr>
        <w:t>.</w:t>
      </w:r>
    </w:p>
    <w:p w14:paraId="7D4EAAD0" w14:textId="4EA2455D" w:rsidR="00742E9A" w:rsidRDefault="00742E9A" w:rsidP="001E1BAB">
      <w:pPr>
        <w:spacing w:after="0"/>
        <w:jc w:val="both"/>
        <w:rPr>
          <w:color w:val="auto"/>
          <w:szCs w:val="28"/>
        </w:rPr>
      </w:pPr>
      <w:r w:rsidRPr="00742E9A">
        <w:rPr>
          <w:color w:val="auto"/>
          <w:szCs w:val="28"/>
        </w:rPr>
        <w:t xml:space="preserve">Паралельно з побудовою піраміди гауссіанов, будується піраміда різниць гауссіанов , що складається з різниць сусідніх зображень в піраміді гауссіанов. Відповідно, кількість зображень в цій піраміді буде </w:t>
      </w:r>
      <w:r w:rsidRPr="00B934F9">
        <w:rPr>
          <w:i/>
          <w:color w:val="auto"/>
          <w:szCs w:val="28"/>
        </w:rPr>
        <w:t>N +1</w:t>
      </w:r>
      <w:r w:rsidRPr="00742E9A">
        <w:rPr>
          <w:color w:val="auto"/>
          <w:szCs w:val="28"/>
        </w:rPr>
        <w:t>.</w:t>
      </w:r>
    </w:p>
    <w:p w14:paraId="2B93EFDA" w14:textId="3990EEB7" w:rsidR="00B934F9" w:rsidRPr="00742E9A" w:rsidRDefault="00B934F9" w:rsidP="00B934F9">
      <w:pPr>
        <w:spacing w:after="0"/>
        <w:jc w:val="both"/>
        <w:rPr>
          <w:iCs/>
          <w:color w:val="auto"/>
          <w:szCs w:val="28"/>
          <w:bdr w:val="none" w:sz="0" w:space="0" w:color="auto" w:frame="1"/>
        </w:rPr>
      </w:pPr>
      <w:r w:rsidRPr="00742E9A">
        <w:rPr>
          <w:iCs/>
          <w:color w:val="auto"/>
          <w:szCs w:val="28"/>
          <w:bdr w:val="none" w:sz="0" w:space="0" w:color="auto" w:frame="1"/>
        </w:rPr>
        <w:t xml:space="preserve">На </w:t>
      </w:r>
      <w:r>
        <w:rPr>
          <w:iCs/>
          <w:color w:val="auto"/>
          <w:szCs w:val="28"/>
          <w:bdr w:val="none" w:sz="0" w:space="0" w:color="auto" w:frame="1"/>
        </w:rPr>
        <w:t>рис. 2.1</w:t>
      </w:r>
      <w:r w:rsidRPr="00742E9A">
        <w:rPr>
          <w:iCs/>
          <w:color w:val="auto"/>
          <w:szCs w:val="28"/>
          <w:bdr w:val="none" w:sz="0" w:space="0" w:color="auto" w:frame="1"/>
        </w:rPr>
        <w:t xml:space="preserve"> ліворуч зображена піраміда гауссіанов, а праворуч </w:t>
      </w:r>
      <w:r>
        <w:rPr>
          <w:iCs/>
          <w:color w:val="auto"/>
          <w:szCs w:val="28"/>
          <w:bdr w:val="none" w:sz="0" w:space="0" w:color="auto" w:frame="1"/>
        </w:rPr>
        <w:t>–</w:t>
      </w:r>
      <w:r w:rsidRPr="00742E9A">
        <w:rPr>
          <w:iCs/>
          <w:color w:val="auto"/>
          <w:szCs w:val="28"/>
          <w:bdr w:val="none" w:sz="0" w:space="0" w:color="auto" w:frame="1"/>
        </w:rPr>
        <w:t xml:space="preserve"> їх</w:t>
      </w:r>
      <w:r>
        <w:rPr>
          <w:iCs/>
          <w:color w:val="auto"/>
          <w:szCs w:val="28"/>
          <w:bdr w:val="none" w:sz="0" w:space="0" w:color="auto" w:frame="1"/>
        </w:rPr>
        <w:t xml:space="preserve"> </w:t>
      </w:r>
      <w:r w:rsidRPr="00742E9A">
        <w:rPr>
          <w:iCs/>
          <w:color w:val="auto"/>
          <w:szCs w:val="28"/>
          <w:bdr w:val="none" w:sz="0" w:space="0" w:color="auto" w:frame="1"/>
        </w:rPr>
        <w:t>різниць. Схематично показано, що кожна різниця виходить з двох сусідніх гауссіан</w:t>
      </w:r>
      <w:r>
        <w:rPr>
          <w:iCs/>
          <w:color w:val="auto"/>
          <w:szCs w:val="28"/>
          <w:bdr w:val="none" w:sz="0" w:space="0" w:color="auto" w:frame="1"/>
        </w:rPr>
        <w:t>і</w:t>
      </w:r>
      <w:r w:rsidRPr="00742E9A">
        <w:rPr>
          <w:iCs/>
          <w:color w:val="auto"/>
          <w:szCs w:val="28"/>
          <w:bdr w:val="none" w:sz="0" w:space="0" w:color="auto" w:frame="1"/>
        </w:rPr>
        <w:t>в, кількість різниць на одиницю менше кількості гауссіан</w:t>
      </w:r>
      <w:r>
        <w:rPr>
          <w:iCs/>
          <w:color w:val="auto"/>
          <w:szCs w:val="28"/>
          <w:bdr w:val="none" w:sz="0" w:space="0" w:color="auto" w:frame="1"/>
        </w:rPr>
        <w:t>і</w:t>
      </w:r>
      <w:r w:rsidRPr="00742E9A">
        <w:rPr>
          <w:iCs/>
          <w:color w:val="auto"/>
          <w:szCs w:val="28"/>
          <w:bdr w:val="none" w:sz="0" w:space="0" w:color="auto" w:frame="1"/>
        </w:rPr>
        <w:t xml:space="preserve">в, при переході до наступної октаві розмір зображень зменшується вдвічі. </w:t>
      </w:r>
    </w:p>
    <w:p w14:paraId="65655662" w14:textId="18183A4B" w:rsidR="00B934F9" w:rsidRDefault="00B934F9" w:rsidP="00B934F9">
      <w:pPr>
        <w:spacing w:after="0"/>
        <w:jc w:val="both"/>
        <w:rPr>
          <w:iCs/>
          <w:color w:val="auto"/>
          <w:szCs w:val="28"/>
          <w:bdr w:val="none" w:sz="0" w:space="0" w:color="auto" w:frame="1"/>
        </w:rPr>
      </w:pPr>
      <w:r w:rsidRPr="00742E9A">
        <w:rPr>
          <w:iCs/>
          <w:color w:val="auto"/>
          <w:szCs w:val="28"/>
          <w:bdr w:val="none" w:sz="0" w:space="0" w:color="auto" w:frame="1"/>
        </w:rPr>
        <w:t>Після побудови пірамід справа залишається за малим. Будемо вважати точку особливої, якщо вона є локальним екстремумом різниці гауссіан</w:t>
      </w:r>
      <w:r>
        <w:rPr>
          <w:iCs/>
          <w:color w:val="auto"/>
          <w:szCs w:val="28"/>
          <w:bdr w:val="none" w:sz="0" w:space="0" w:color="auto" w:frame="1"/>
        </w:rPr>
        <w:t>і</w:t>
      </w:r>
      <w:r w:rsidRPr="00742E9A">
        <w:rPr>
          <w:iCs/>
          <w:color w:val="auto"/>
          <w:szCs w:val="28"/>
          <w:bdr w:val="none" w:sz="0" w:space="0" w:color="auto" w:frame="1"/>
        </w:rPr>
        <w:t xml:space="preserve">в. Для пошуку екстремумів будемо використовувати метод, схематично зображений на </w:t>
      </w:r>
      <w:r>
        <w:rPr>
          <w:iCs/>
          <w:color w:val="auto"/>
          <w:szCs w:val="28"/>
          <w:bdr w:val="none" w:sz="0" w:space="0" w:color="auto" w:frame="1"/>
        </w:rPr>
        <w:t>рис. 2.2.</w:t>
      </w:r>
    </w:p>
    <w:p w14:paraId="260F3759" w14:textId="20BAF1BD" w:rsidR="00B934F9" w:rsidRPr="00ED7917" w:rsidRDefault="00B934F9" w:rsidP="00B934F9">
      <w:pPr>
        <w:spacing w:after="0"/>
        <w:jc w:val="both"/>
        <w:rPr>
          <w:iCs/>
          <w:color w:val="auto"/>
          <w:szCs w:val="28"/>
          <w:bdr w:val="none" w:sz="0" w:space="0" w:color="auto" w:frame="1"/>
        </w:rPr>
      </w:pPr>
      <w:r w:rsidRPr="00ED7917">
        <w:rPr>
          <w:iCs/>
          <w:color w:val="auto"/>
          <w:szCs w:val="28"/>
          <w:bdr w:val="none" w:sz="0" w:space="0" w:color="auto" w:frame="1"/>
        </w:rPr>
        <w:t>Якщо значення різниці гауссіан</w:t>
      </w:r>
      <w:r>
        <w:rPr>
          <w:iCs/>
          <w:color w:val="auto"/>
          <w:szCs w:val="28"/>
          <w:bdr w:val="none" w:sz="0" w:space="0" w:color="auto" w:frame="1"/>
        </w:rPr>
        <w:t>і</w:t>
      </w:r>
      <w:r w:rsidRPr="00ED7917">
        <w:rPr>
          <w:iCs/>
          <w:color w:val="auto"/>
          <w:szCs w:val="28"/>
          <w:bdr w:val="none" w:sz="0" w:space="0" w:color="auto" w:frame="1"/>
        </w:rPr>
        <w:t>в в точці, поміченої хрестиком, більше (менше) всіх значень в точках, позначених кругляшками, то ця точка вважається точкою екстремуму</w:t>
      </w:r>
      <w:r>
        <w:rPr>
          <w:iCs/>
          <w:color w:val="auto"/>
          <w:szCs w:val="28"/>
          <w:bdr w:val="none" w:sz="0" w:space="0" w:color="auto" w:frame="1"/>
        </w:rPr>
        <w:t>.</w:t>
      </w:r>
    </w:p>
    <w:p w14:paraId="4DFBF8EE" w14:textId="77777777" w:rsidR="00742E9A" w:rsidRDefault="00BD7A22" w:rsidP="00B934F9">
      <w:pPr>
        <w:spacing w:after="0"/>
        <w:ind w:firstLine="0"/>
        <w:jc w:val="center"/>
        <w:rPr>
          <w:i/>
          <w:iCs/>
          <w:color w:val="auto"/>
          <w:szCs w:val="28"/>
          <w:bdr w:val="none" w:sz="0" w:space="0" w:color="auto" w:frame="1"/>
        </w:rPr>
      </w:pPr>
      <w:r w:rsidRPr="00FC0DE0">
        <w:rPr>
          <w:noProof/>
          <w:color w:val="auto"/>
          <w:szCs w:val="28"/>
          <w:bdr w:val="none" w:sz="0" w:space="0" w:color="auto" w:frame="1"/>
        </w:rPr>
        <w:drawing>
          <wp:inline distT="0" distB="0" distL="0" distR="0" wp14:anchorId="2A2D6896" wp14:editId="2B11FD76">
            <wp:extent cx="4667250" cy="3409950"/>
            <wp:effectExtent l="0" t="0" r="0" b="0"/>
            <wp:docPr id="59" name="Рисунок 59" descr="http://habrastorage.org/storage/habraeffect/60/a0/60a0638879b89bfc5bcc6584ca3ff112.png">
              <a:hlinkClick xmlns:a="http://schemas.openxmlformats.org/drawingml/2006/main" r:id="rId26" tooltip="&quot;Хабрэффект.ру&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abrastorage.org/storage/habraeffect/60/a0/60a0638879b89bfc5bcc6584ca3ff112.png">
                      <a:hlinkClick r:id="rId26" tooltip="&quot;Хабрэффект.ру&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250" cy="3409950"/>
                    </a:xfrm>
                    <a:prstGeom prst="rect">
                      <a:avLst/>
                    </a:prstGeom>
                    <a:noFill/>
                    <a:ln>
                      <a:noFill/>
                    </a:ln>
                  </pic:spPr>
                </pic:pic>
              </a:graphicData>
            </a:graphic>
          </wp:inline>
        </w:drawing>
      </w:r>
    </w:p>
    <w:p w14:paraId="5689969B" w14:textId="73A8AEB6" w:rsidR="00742E9A" w:rsidRPr="00742E9A" w:rsidRDefault="00742E9A" w:rsidP="00B934F9">
      <w:pPr>
        <w:spacing w:after="0"/>
        <w:ind w:firstLine="0"/>
        <w:jc w:val="center"/>
        <w:rPr>
          <w:iCs/>
          <w:color w:val="auto"/>
          <w:szCs w:val="28"/>
          <w:bdr w:val="none" w:sz="0" w:space="0" w:color="auto" w:frame="1"/>
        </w:rPr>
      </w:pPr>
      <w:r w:rsidRPr="00742E9A">
        <w:rPr>
          <w:iCs/>
          <w:color w:val="auto"/>
          <w:szCs w:val="28"/>
          <w:bdr w:val="none" w:sz="0" w:space="0" w:color="auto" w:frame="1"/>
        </w:rPr>
        <w:t xml:space="preserve">Рисунок </w:t>
      </w:r>
      <w:r>
        <w:rPr>
          <w:iCs/>
          <w:color w:val="auto"/>
          <w:szCs w:val="28"/>
          <w:bdr w:val="none" w:sz="0" w:space="0" w:color="auto" w:frame="1"/>
        </w:rPr>
        <w:t>2.1</w:t>
      </w:r>
      <w:r w:rsidR="00B934F9">
        <w:rPr>
          <w:iCs/>
          <w:color w:val="auto"/>
          <w:szCs w:val="28"/>
          <w:bdr w:val="none" w:sz="0" w:space="0" w:color="auto" w:frame="1"/>
        </w:rPr>
        <w:t xml:space="preserve"> –</w:t>
      </w:r>
      <w:r>
        <w:rPr>
          <w:iCs/>
          <w:color w:val="auto"/>
          <w:szCs w:val="28"/>
          <w:bdr w:val="none" w:sz="0" w:space="0" w:color="auto" w:frame="1"/>
        </w:rPr>
        <w:t xml:space="preserve"> </w:t>
      </w:r>
      <w:r>
        <w:rPr>
          <w:color w:val="auto"/>
          <w:szCs w:val="28"/>
        </w:rPr>
        <w:t>П</w:t>
      </w:r>
      <w:r w:rsidRPr="00742E9A">
        <w:rPr>
          <w:color w:val="auto"/>
          <w:szCs w:val="28"/>
        </w:rPr>
        <w:t>іраміди гауссіан</w:t>
      </w:r>
      <w:r w:rsidR="00B934F9">
        <w:rPr>
          <w:color w:val="auto"/>
          <w:szCs w:val="28"/>
        </w:rPr>
        <w:t>і</w:t>
      </w:r>
      <w:r w:rsidRPr="00742E9A">
        <w:rPr>
          <w:color w:val="auto"/>
          <w:szCs w:val="28"/>
        </w:rPr>
        <w:t>в</w:t>
      </w:r>
      <w:r>
        <w:rPr>
          <w:color w:val="auto"/>
          <w:szCs w:val="28"/>
        </w:rPr>
        <w:t xml:space="preserve"> та </w:t>
      </w:r>
      <w:r w:rsidRPr="00742E9A">
        <w:rPr>
          <w:color w:val="auto"/>
          <w:szCs w:val="28"/>
        </w:rPr>
        <w:t>різниць гауссіан</w:t>
      </w:r>
      <w:r w:rsidR="00B934F9">
        <w:rPr>
          <w:color w:val="auto"/>
          <w:szCs w:val="28"/>
        </w:rPr>
        <w:t>і</w:t>
      </w:r>
      <w:r w:rsidRPr="00742E9A">
        <w:rPr>
          <w:color w:val="auto"/>
          <w:szCs w:val="28"/>
        </w:rPr>
        <w:t>в</w:t>
      </w:r>
    </w:p>
    <w:p w14:paraId="77639178" w14:textId="77777777" w:rsidR="00742E9A" w:rsidRPr="00742E9A" w:rsidRDefault="00742E9A" w:rsidP="00B934F9">
      <w:pPr>
        <w:spacing w:after="0"/>
        <w:ind w:firstLine="0"/>
        <w:jc w:val="both"/>
        <w:rPr>
          <w:iCs/>
          <w:color w:val="auto"/>
          <w:szCs w:val="28"/>
          <w:bdr w:val="none" w:sz="0" w:space="0" w:color="auto" w:frame="1"/>
        </w:rPr>
      </w:pPr>
    </w:p>
    <w:p w14:paraId="14F2D464" w14:textId="77777777" w:rsidR="00742E9A" w:rsidRPr="00742E9A" w:rsidRDefault="00BD7A22" w:rsidP="00B934F9">
      <w:pPr>
        <w:spacing w:after="0"/>
        <w:ind w:firstLine="0"/>
        <w:jc w:val="center"/>
        <w:rPr>
          <w:iCs/>
          <w:color w:val="auto"/>
          <w:szCs w:val="28"/>
          <w:bdr w:val="none" w:sz="0" w:space="0" w:color="auto" w:frame="1"/>
        </w:rPr>
      </w:pPr>
      <w:r w:rsidRPr="00742E9A">
        <w:rPr>
          <w:noProof/>
          <w:color w:val="auto"/>
          <w:szCs w:val="28"/>
          <w:bdr w:val="none" w:sz="0" w:space="0" w:color="auto" w:frame="1"/>
        </w:rPr>
        <w:drawing>
          <wp:inline distT="0" distB="0" distL="0" distR="0" wp14:anchorId="6C356FD5" wp14:editId="591021A8">
            <wp:extent cx="3105150" cy="2647950"/>
            <wp:effectExtent l="0" t="0" r="0" b="0"/>
            <wp:docPr id="58" name="Рисунок 58" descr="http://habrastorage.org/storage/habraeffect/c6/f8/c6f8188b199623b4937bf6a1b66df25c.png">
              <a:hlinkClick xmlns:a="http://schemas.openxmlformats.org/drawingml/2006/main" r:id="rId28" tooltip="&quot;Хабрэффект.ру&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abrastorage.org/storage/habraeffect/c6/f8/c6f8188b199623b4937bf6a1b66df25c.png">
                      <a:hlinkClick r:id="rId28" tooltip="&quot;Хабрэффект.ру&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5150" cy="2647950"/>
                    </a:xfrm>
                    <a:prstGeom prst="rect">
                      <a:avLst/>
                    </a:prstGeom>
                    <a:noFill/>
                    <a:ln>
                      <a:noFill/>
                    </a:ln>
                  </pic:spPr>
                </pic:pic>
              </a:graphicData>
            </a:graphic>
          </wp:inline>
        </w:drawing>
      </w:r>
    </w:p>
    <w:p w14:paraId="42CAC14B" w14:textId="05E38734" w:rsidR="00742E9A" w:rsidRPr="00742E9A" w:rsidRDefault="00742E9A" w:rsidP="00B934F9">
      <w:pPr>
        <w:spacing w:after="0"/>
        <w:ind w:firstLine="0"/>
        <w:jc w:val="center"/>
        <w:rPr>
          <w:iCs/>
          <w:color w:val="auto"/>
          <w:szCs w:val="28"/>
          <w:bdr w:val="none" w:sz="0" w:space="0" w:color="auto" w:frame="1"/>
        </w:rPr>
      </w:pPr>
      <w:r w:rsidRPr="00742E9A">
        <w:rPr>
          <w:iCs/>
          <w:color w:val="auto"/>
          <w:szCs w:val="28"/>
          <w:bdr w:val="none" w:sz="0" w:space="0" w:color="auto" w:frame="1"/>
        </w:rPr>
        <w:t>Рисунок 2.2</w:t>
      </w:r>
      <w:r w:rsidR="00B934F9">
        <w:rPr>
          <w:iCs/>
          <w:color w:val="auto"/>
          <w:szCs w:val="28"/>
          <w:bdr w:val="none" w:sz="0" w:space="0" w:color="auto" w:frame="1"/>
        </w:rPr>
        <w:t xml:space="preserve"> –</w:t>
      </w:r>
      <w:r>
        <w:rPr>
          <w:iCs/>
          <w:color w:val="auto"/>
          <w:szCs w:val="28"/>
          <w:bdr w:val="none" w:sz="0" w:space="0" w:color="auto" w:frame="1"/>
        </w:rPr>
        <w:t xml:space="preserve"> Метод </w:t>
      </w:r>
      <w:r w:rsidRPr="00742E9A">
        <w:rPr>
          <w:iCs/>
          <w:color w:val="auto"/>
          <w:szCs w:val="28"/>
          <w:bdr w:val="none" w:sz="0" w:space="0" w:color="auto" w:frame="1"/>
        </w:rPr>
        <w:t>пошуку екстремумів</w:t>
      </w:r>
    </w:p>
    <w:p w14:paraId="7766203A" w14:textId="77777777" w:rsidR="00742E9A" w:rsidRDefault="00742E9A" w:rsidP="001E1BAB">
      <w:pPr>
        <w:spacing w:after="0"/>
        <w:jc w:val="both"/>
        <w:rPr>
          <w:i/>
          <w:iCs/>
          <w:color w:val="auto"/>
          <w:szCs w:val="28"/>
          <w:bdr w:val="none" w:sz="0" w:space="0" w:color="auto" w:frame="1"/>
        </w:rPr>
      </w:pPr>
    </w:p>
    <w:p w14:paraId="2D0E1333" w14:textId="14B8C287" w:rsidR="00ED7917" w:rsidRPr="00ED7917" w:rsidRDefault="00ED7917" w:rsidP="001E1BAB">
      <w:pPr>
        <w:spacing w:after="0"/>
        <w:jc w:val="both"/>
        <w:rPr>
          <w:iCs/>
          <w:color w:val="auto"/>
          <w:szCs w:val="28"/>
          <w:bdr w:val="none" w:sz="0" w:space="0" w:color="auto" w:frame="1"/>
        </w:rPr>
      </w:pPr>
      <w:r w:rsidRPr="00ED7917">
        <w:rPr>
          <w:iCs/>
          <w:color w:val="auto"/>
          <w:szCs w:val="28"/>
          <w:bdr w:val="none" w:sz="0" w:space="0" w:color="auto" w:frame="1"/>
        </w:rPr>
        <w:t xml:space="preserve">У кожному зображенні з піраміди DoG шукаються точки локального екстремуму. Кожна точка поточного зображення DoG порівнюється з її вісьмома сусідами і з дев'ятьма сусідами в собака, що знаходяться на рівень вище </w:t>
      </w:r>
      <w:r w:rsidR="00B934F9">
        <w:rPr>
          <w:iCs/>
          <w:color w:val="auto"/>
          <w:szCs w:val="28"/>
          <w:bdr w:val="none" w:sz="0" w:space="0" w:color="auto" w:frame="1"/>
        </w:rPr>
        <w:t>та</w:t>
      </w:r>
      <w:r w:rsidRPr="00ED7917">
        <w:rPr>
          <w:iCs/>
          <w:color w:val="auto"/>
          <w:szCs w:val="28"/>
          <w:bdr w:val="none" w:sz="0" w:space="0" w:color="auto" w:frame="1"/>
        </w:rPr>
        <w:t xml:space="preserve"> нижче в піраміді. Якщо ця точка більше (менше) всіх сусідів, то вона приймається за точку локального екстремуму.</w:t>
      </w:r>
    </w:p>
    <w:p w14:paraId="10034A2C" w14:textId="324F3189" w:rsidR="00742E9A" w:rsidRPr="00461998" w:rsidRDefault="00693BE6" w:rsidP="001E1BAB">
      <w:pPr>
        <w:spacing w:after="0"/>
        <w:jc w:val="both"/>
      </w:pPr>
      <w:r w:rsidRPr="00ED7917">
        <w:rPr>
          <w:iCs/>
          <w:color w:val="auto"/>
          <w:szCs w:val="28"/>
          <w:bdr w:val="none" w:sz="0" w:space="0" w:color="auto" w:frame="1"/>
        </w:rPr>
        <w:t>Т</w:t>
      </w:r>
      <w:r w:rsidR="00ED7917" w:rsidRPr="00ED7917">
        <w:rPr>
          <w:iCs/>
          <w:color w:val="auto"/>
          <w:szCs w:val="28"/>
          <w:bdr w:val="none" w:sz="0" w:space="0" w:color="auto" w:frame="1"/>
        </w:rPr>
        <w:t>епер</w:t>
      </w:r>
      <w:r>
        <w:rPr>
          <w:iCs/>
          <w:color w:val="auto"/>
          <w:szCs w:val="28"/>
          <w:bdr w:val="none" w:sz="0" w:space="0" w:color="auto" w:frame="1"/>
        </w:rPr>
        <w:t xml:space="preserve"> </w:t>
      </w:r>
      <w:r w:rsidR="00ED7917" w:rsidRPr="00ED7917">
        <w:rPr>
          <w:iCs/>
          <w:color w:val="auto"/>
          <w:szCs w:val="28"/>
          <w:bdr w:val="none" w:sz="0" w:space="0" w:color="auto" w:frame="1"/>
        </w:rPr>
        <w:t xml:space="preserve">має бути зрозуміло, навіщо знадобилися «зайві» зображення в октаві. Для того, щоб перевірити на наявність точок екстремуму </w:t>
      </w:r>
      <w:r w:rsidR="00ED7917" w:rsidRPr="00B934F9">
        <w:rPr>
          <w:i/>
          <w:iCs/>
          <w:color w:val="auto"/>
          <w:szCs w:val="28"/>
          <w:bdr w:val="none" w:sz="0" w:space="0" w:color="auto" w:frame="1"/>
        </w:rPr>
        <w:t>N'E</w:t>
      </w:r>
      <w:r w:rsidR="00ED7917" w:rsidRPr="00ED7917">
        <w:rPr>
          <w:iCs/>
          <w:color w:val="auto"/>
          <w:szCs w:val="28"/>
          <w:bdr w:val="none" w:sz="0" w:space="0" w:color="auto" w:frame="1"/>
        </w:rPr>
        <w:t xml:space="preserve"> зображення в DoG піраміді , потрібно мати </w:t>
      </w:r>
      <w:r w:rsidR="00ED7917" w:rsidRPr="00B934F9">
        <w:rPr>
          <w:i/>
          <w:iCs/>
          <w:color w:val="auto"/>
          <w:szCs w:val="28"/>
          <w:bdr w:val="none" w:sz="0" w:space="0" w:color="auto" w:frame="1"/>
        </w:rPr>
        <w:t>N+1е</w:t>
      </w:r>
      <w:r w:rsidR="00ED7917" w:rsidRPr="00ED7917">
        <w:rPr>
          <w:iCs/>
          <w:color w:val="auto"/>
          <w:szCs w:val="28"/>
          <w:bdr w:val="none" w:sz="0" w:space="0" w:color="auto" w:frame="1"/>
        </w:rPr>
        <w:t xml:space="preserve">. А для того , щоб отримати </w:t>
      </w:r>
      <w:r w:rsidR="00ED7917" w:rsidRPr="00B934F9">
        <w:rPr>
          <w:i/>
          <w:iCs/>
          <w:color w:val="auto"/>
          <w:szCs w:val="28"/>
          <w:bdr w:val="none" w:sz="0" w:space="0" w:color="auto" w:frame="1"/>
        </w:rPr>
        <w:t>N+1е</w:t>
      </w:r>
      <w:r w:rsidR="00ED7917" w:rsidRPr="00ED7917">
        <w:rPr>
          <w:iCs/>
          <w:color w:val="auto"/>
          <w:szCs w:val="28"/>
          <w:bdr w:val="none" w:sz="0" w:space="0" w:color="auto" w:frame="1"/>
        </w:rPr>
        <w:t xml:space="preserve"> в DoG піраміді, треба мати </w:t>
      </w:r>
      <w:r w:rsidR="00ED7917" w:rsidRPr="00B934F9">
        <w:rPr>
          <w:i/>
          <w:iCs/>
          <w:color w:val="auto"/>
          <w:szCs w:val="28"/>
          <w:bdr w:val="none" w:sz="0" w:space="0" w:color="auto" w:frame="1"/>
        </w:rPr>
        <w:t>N+1е</w:t>
      </w:r>
      <w:r w:rsidR="00ED7917" w:rsidRPr="00ED7917">
        <w:rPr>
          <w:iCs/>
          <w:color w:val="auto"/>
          <w:szCs w:val="28"/>
          <w:bdr w:val="none" w:sz="0" w:space="0" w:color="auto" w:frame="1"/>
        </w:rPr>
        <w:t xml:space="preserve"> </w:t>
      </w:r>
      <w:r w:rsidR="00B934F9">
        <w:rPr>
          <w:iCs/>
          <w:color w:val="auto"/>
          <w:szCs w:val="28"/>
          <w:bdr w:val="none" w:sz="0" w:space="0" w:color="auto" w:frame="1"/>
        </w:rPr>
        <w:t>та</w:t>
      </w:r>
      <w:r w:rsidR="00ED7917" w:rsidRPr="00ED7917">
        <w:rPr>
          <w:iCs/>
          <w:color w:val="auto"/>
          <w:szCs w:val="28"/>
          <w:bdr w:val="none" w:sz="0" w:space="0" w:color="auto" w:frame="1"/>
        </w:rPr>
        <w:t xml:space="preserve"> </w:t>
      </w:r>
      <w:r w:rsidR="00ED7917" w:rsidRPr="00B934F9">
        <w:rPr>
          <w:i/>
          <w:iCs/>
          <w:color w:val="auto"/>
          <w:szCs w:val="28"/>
          <w:bdr w:val="none" w:sz="0" w:space="0" w:color="auto" w:frame="1"/>
        </w:rPr>
        <w:t>N+2е</w:t>
      </w:r>
      <w:r w:rsidR="00ED7917" w:rsidRPr="00ED7917">
        <w:rPr>
          <w:iCs/>
          <w:color w:val="auto"/>
          <w:szCs w:val="28"/>
          <w:bdr w:val="none" w:sz="0" w:space="0" w:color="auto" w:frame="1"/>
        </w:rPr>
        <w:t xml:space="preserve"> зображення в піраміді гауссіанов . Слідуючи тій же логіці можна сказати, що треба будувати </w:t>
      </w:r>
      <w:r w:rsidR="00ED7917" w:rsidRPr="00B934F9">
        <w:rPr>
          <w:i/>
          <w:iCs/>
          <w:color w:val="auto"/>
          <w:szCs w:val="28"/>
          <w:bdr w:val="none" w:sz="0" w:space="0" w:color="auto" w:frame="1"/>
        </w:rPr>
        <w:t xml:space="preserve">0'е </w:t>
      </w:r>
      <w:r w:rsidR="00ED7917" w:rsidRPr="00ED7917">
        <w:rPr>
          <w:iCs/>
          <w:color w:val="auto"/>
          <w:szCs w:val="28"/>
          <w:bdr w:val="none" w:sz="0" w:space="0" w:color="auto" w:frame="1"/>
        </w:rPr>
        <w:t xml:space="preserve">зображення (для перевірки </w:t>
      </w:r>
      <w:r w:rsidR="00ED7917" w:rsidRPr="00B934F9">
        <w:rPr>
          <w:i/>
          <w:iCs/>
          <w:color w:val="auto"/>
          <w:szCs w:val="28"/>
          <w:bdr w:val="none" w:sz="0" w:space="0" w:color="auto" w:frame="1"/>
        </w:rPr>
        <w:t>1'</w:t>
      </w:r>
      <w:r w:rsidR="00ED7917" w:rsidRPr="00ED7917">
        <w:rPr>
          <w:iCs/>
          <w:color w:val="auto"/>
          <w:szCs w:val="28"/>
          <w:bdr w:val="none" w:sz="0" w:space="0" w:color="auto" w:frame="1"/>
        </w:rPr>
        <w:t xml:space="preserve">го) в піраміді DoG і ще два в піраміді гауссіанов. Але </w:t>
      </w:r>
      <w:r w:rsidR="00ED7917" w:rsidRPr="00B934F9">
        <w:rPr>
          <w:i/>
          <w:iCs/>
          <w:color w:val="auto"/>
          <w:szCs w:val="28"/>
          <w:bdr w:val="none" w:sz="0" w:space="0" w:color="auto" w:frame="1"/>
        </w:rPr>
        <w:t>1'е</w:t>
      </w:r>
      <w:r w:rsidR="00ED7917" w:rsidRPr="00ED7917">
        <w:rPr>
          <w:iCs/>
          <w:color w:val="auto"/>
          <w:szCs w:val="28"/>
          <w:bdr w:val="none" w:sz="0" w:space="0" w:color="auto" w:frame="1"/>
        </w:rPr>
        <w:t xml:space="preserve"> зображення в поточній октаві має той же масштаб, що й </w:t>
      </w:r>
      <w:r w:rsidR="00ED7917" w:rsidRPr="00B934F9">
        <w:rPr>
          <w:i/>
          <w:iCs/>
          <w:color w:val="auto"/>
          <w:szCs w:val="28"/>
          <w:bdr w:val="none" w:sz="0" w:space="0" w:color="auto" w:frame="1"/>
        </w:rPr>
        <w:t>N'е</w:t>
      </w:r>
      <w:r w:rsidR="00ED7917" w:rsidRPr="00ED7917">
        <w:rPr>
          <w:iCs/>
          <w:color w:val="auto"/>
          <w:szCs w:val="28"/>
          <w:bdr w:val="none" w:sz="0" w:space="0" w:color="auto" w:frame="1"/>
        </w:rPr>
        <w:t xml:space="preserve"> у попередній.</w:t>
      </w:r>
    </w:p>
    <w:p w14:paraId="694127C3" w14:textId="6F9D9882" w:rsidR="00E40E33" w:rsidRPr="00E40E33" w:rsidRDefault="00E40E33" w:rsidP="001E1BAB">
      <w:pPr>
        <w:shd w:val="clear" w:color="auto" w:fill="FFFFFF"/>
        <w:spacing w:after="0"/>
        <w:jc w:val="both"/>
        <w:textAlignment w:val="baseline"/>
        <w:rPr>
          <w:color w:val="auto"/>
          <w:szCs w:val="28"/>
        </w:rPr>
      </w:pPr>
      <w:r w:rsidRPr="00E40E33">
        <w:rPr>
          <w:color w:val="auto"/>
          <w:szCs w:val="28"/>
        </w:rPr>
        <w:t xml:space="preserve">Наступним кроком </w:t>
      </w:r>
      <w:r w:rsidR="00B934F9">
        <w:rPr>
          <w:color w:val="auto"/>
          <w:szCs w:val="28"/>
        </w:rPr>
        <w:t>є</w:t>
      </w:r>
      <w:r w:rsidRPr="00E40E33">
        <w:rPr>
          <w:color w:val="auto"/>
          <w:szCs w:val="28"/>
        </w:rPr>
        <w:t xml:space="preserve"> пара перевірок придатності точки екстремуму на роль ключовою. </w:t>
      </w:r>
    </w:p>
    <w:p w14:paraId="039F635F" w14:textId="28C4DB4E" w:rsidR="00E40E33" w:rsidRPr="002F65B1" w:rsidRDefault="00E40E33" w:rsidP="001E1BAB">
      <w:pPr>
        <w:shd w:val="clear" w:color="auto" w:fill="FFFFFF"/>
        <w:spacing w:after="0"/>
        <w:jc w:val="both"/>
        <w:textAlignment w:val="baseline"/>
        <w:rPr>
          <w:color w:val="auto"/>
          <w:szCs w:val="28"/>
          <w:lang w:val="ru-RU"/>
        </w:rPr>
      </w:pPr>
      <w:r w:rsidRPr="00E40E33">
        <w:rPr>
          <w:color w:val="auto"/>
          <w:szCs w:val="28"/>
        </w:rPr>
        <w:t>Насамперед визначаються координати особливої точки з субпиксельной точністю. Це досягається за допомогою аппроксімірованія функції DoG многочленом Тейлора другого порядку, взятого в точці обчисленого екстремуму.</w:t>
      </w:r>
    </w:p>
    <w:p w14:paraId="24366D25" w14:textId="77777777" w:rsidR="00BD5FC3" w:rsidRPr="002F65B1" w:rsidRDefault="00BD5FC3" w:rsidP="001E1BAB">
      <w:pPr>
        <w:shd w:val="clear" w:color="auto" w:fill="FFFFFF"/>
        <w:spacing w:after="0"/>
        <w:jc w:val="both"/>
        <w:textAlignment w:val="baseline"/>
        <w:rPr>
          <w:color w:val="auto"/>
          <w:szCs w:val="28"/>
          <w:lang w:val="ru-RU"/>
        </w:rPr>
      </w:pPr>
    </w:p>
    <w:p w14:paraId="3F91A07B" w14:textId="53AFFDC4" w:rsidR="00BD5FC3" w:rsidRPr="0083263F" w:rsidRDefault="00BD5FC3" w:rsidP="00BD5FC3">
      <w:pPr>
        <w:spacing w:after="0"/>
        <w:ind w:firstLine="2694"/>
        <w:jc w:val="center"/>
        <w:rPr>
          <w:color w:val="auto"/>
          <w:szCs w:val="28"/>
        </w:rPr>
      </w:pPr>
      <m:oMath>
        <m:r>
          <w:rPr>
            <w:rFonts w:ascii="Cambria Math" w:hAnsi="Cambria Math"/>
            <w:color w:val="auto"/>
            <w:szCs w:val="28"/>
          </w:rPr>
          <m:t>D</m:t>
        </m:r>
        <m:d>
          <m:dPr>
            <m:ctrlPr>
              <w:rPr>
                <w:rFonts w:ascii="Cambria Math" w:hAnsi="Cambria Math"/>
                <w:i/>
                <w:color w:val="auto"/>
                <w:szCs w:val="28"/>
              </w:rPr>
            </m:ctrlPr>
          </m:dPr>
          <m:e>
            <m:r>
              <w:rPr>
                <w:rFonts w:ascii="Cambria Math" w:hAnsi="Cambria Math"/>
                <w:color w:val="auto"/>
                <w:szCs w:val="28"/>
              </w:rPr>
              <m:t>x</m:t>
            </m:r>
          </m:e>
        </m:d>
        <m:r>
          <w:rPr>
            <w:rFonts w:ascii="Cambria Math" w:hAnsi="Cambria Math"/>
            <w:color w:val="auto"/>
            <w:szCs w:val="28"/>
          </w:rPr>
          <m:t>=D+</m:t>
        </m:r>
        <m:f>
          <m:fPr>
            <m:ctrlPr>
              <w:rPr>
                <w:rFonts w:ascii="Cambria Math" w:hAnsi="Cambria Math"/>
                <w:i/>
                <w:color w:val="auto"/>
                <w:szCs w:val="28"/>
              </w:rPr>
            </m:ctrlPr>
          </m:fPr>
          <m:num>
            <m:r>
              <w:rPr>
                <w:rFonts w:ascii="Cambria Math" w:hAnsi="Cambria Math"/>
                <w:color w:val="auto"/>
                <w:szCs w:val="28"/>
              </w:rPr>
              <m:t>∂</m:t>
            </m:r>
            <m:sSup>
              <m:sSupPr>
                <m:ctrlPr>
                  <w:rPr>
                    <w:rFonts w:ascii="Cambria Math" w:hAnsi="Cambria Math"/>
                    <w:i/>
                    <w:color w:val="auto"/>
                    <w:szCs w:val="28"/>
                  </w:rPr>
                </m:ctrlPr>
              </m:sSupPr>
              <m:e>
                <m:r>
                  <w:rPr>
                    <w:rFonts w:ascii="Cambria Math" w:hAnsi="Cambria Math"/>
                    <w:color w:val="auto"/>
                    <w:szCs w:val="28"/>
                  </w:rPr>
                  <m:t>D</m:t>
                </m:r>
              </m:e>
              <m:sup>
                <m:r>
                  <w:rPr>
                    <w:rFonts w:ascii="Cambria Math" w:hAnsi="Cambria Math"/>
                    <w:color w:val="auto"/>
                    <w:szCs w:val="28"/>
                  </w:rPr>
                  <m:t>T</m:t>
                </m:r>
              </m:sup>
            </m:sSup>
          </m:num>
          <m:den>
            <m:r>
              <w:rPr>
                <w:rFonts w:ascii="Cambria Math" w:hAnsi="Cambria Math"/>
                <w:color w:val="auto"/>
                <w:szCs w:val="28"/>
              </w:rPr>
              <m:t>∂x</m:t>
            </m:r>
          </m:den>
        </m:f>
        <m:r>
          <w:rPr>
            <w:rFonts w:ascii="Cambria Math" w:hAnsi="Cambria Math"/>
            <w:color w:val="auto"/>
            <w:szCs w:val="28"/>
          </w:rPr>
          <m:t>x+</m:t>
        </m:r>
        <m:f>
          <m:fPr>
            <m:ctrlPr>
              <w:rPr>
                <w:rFonts w:ascii="Cambria Math" w:hAnsi="Cambria Math"/>
                <w:i/>
                <w:color w:val="auto"/>
                <w:szCs w:val="28"/>
              </w:rPr>
            </m:ctrlPr>
          </m:fPr>
          <m:num>
            <m:r>
              <w:rPr>
                <w:rFonts w:ascii="Cambria Math" w:hAnsi="Cambria Math"/>
                <w:color w:val="auto"/>
                <w:szCs w:val="28"/>
              </w:rPr>
              <m:t>1</m:t>
            </m:r>
          </m:num>
          <m:den>
            <m:r>
              <w:rPr>
                <w:rFonts w:ascii="Cambria Math" w:hAnsi="Cambria Math"/>
                <w:color w:val="auto"/>
                <w:szCs w:val="28"/>
              </w:rPr>
              <m:t>2</m:t>
            </m:r>
          </m:den>
        </m:f>
        <m:sSup>
          <m:sSupPr>
            <m:ctrlPr>
              <w:rPr>
                <w:rFonts w:ascii="Cambria Math" w:hAnsi="Cambria Math"/>
                <w:i/>
                <w:color w:val="auto"/>
                <w:szCs w:val="28"/>
              </w:rPr>
            </m:ctrlPr>
          </m:sSupPr>
          <m:e>
            <m:r>
              <w:rPr>
                <w:rFonts w:ascii="Cambria Math" w:hAnsi="Cambria Math"/>
                <w:color w:val="auto"/>
                <w:szCs w:val="28"/>
              </w:rPr>
              <m:t>x</m:t>
            </m:r>
          </m:e>
          <m:sup>
            <m:r>
              <w:rPr>
                <w:rFonts w:ascii="Cambria Math" w:hAnsi="Cambria Math"/>
                <w:color w:val="auto"/>
                <w:szCs w:val="28"/>
              </w:rPr>
              <m:t>T</m:t>
            </m:r>
          </m:sup>
        </m:sSup>
        <m:f>
          <m:fPr>
            <m:ctrlPr>
              <w:rPr>
                <w:rFonts w:ascii="Cambria Math" w:hAnsi="Cambria Math"/>
                <w:i/>
                <w:color w:val="auto"/>
                <w:szCs w:val="28"/>
              </w:rPr>
            </m:ctrlPr>
          </m:fPr>
          <m:num>
            <m:sSup>
              <m:sSupPr>
                <m:ctrlPr>
                  <w:rPr>
                    <w:rFonts w:ascii="Cambria Math" w:hAnsi="Cambria Math"/>
                    <w:i/>
                    <w:color w:val="auto"/>
                    <w:szCs w:val="28"/>
                  </w:rPr>
                </m:ctrlPr>
              </m:sSupPr>
              <m:e>
                <m:r>
                  <w:rPr>
                    <w:rFonts w:ascii="Cambria Math" w:hAnsi="Cambria Math"/>
                    <w:color w:val="auto"/>
                    <w:szCs w:val="28"/>
                  </w:rPr>
                  <m:t>∂</m:t>
                </m:r>
              </m:e>
              <m:sup>
                <m:r>
                  <w:rPr>
                    <w:rFonts w:ascii="Cambria Math" w:hAnsi="Cambria Math"/>
                    <w:color w:val="auto"/>
                    <w:szCs w:val="28"/>
                  </w:rPr>
                  <m:t>2</m:t>
                </m:r>
              </m:sup>
            </m:sSup>
            <m:r>
              <w:rPr>
                <w:rFonts w:ascii="Cambria Math" w:hAnsi="Cambria Math"/>
                <w:color w:val="auto"/>
                <w:szCs w:val="28"/>
              </w:rPr>
              <m:t>D</m:t>
            </m:r>
          </m:num>
          <m:den>
            <m:r>
              <w:rPr>
                <w:rFonts w:ascii="Cambria Math" w:hAnsi="Cambria Math"/>
                <w:color w:val="auto"/>
                <w:szCs w:val="28"/>
              </w:rPr>
              <m:t>∂</m:t>
            </m:r>
            <m:sSup>
              <m:sSupPr>
                <m:ctrlPr>
                  <w:rPr>
                    <w:rFonts w:ascii="Cambria Math" w:hAnsi="Cambria Math"/>
                    <w:i/>
                    <w:color w:val="auto"/>
                    <w:szCs w:val="28"/>
                  </w:rPr>
                </m:ctrlPr>
              </m:sSupPr>
              <m:e>
                <m:r>
                  <w:rPr>
                    <w:rFonts w:ascii="Cambria Math" w:hAnsi="Cambria Math"/>
                    <w:color w:val="auto"/>
                    <w:szCs w:val="28"/>
                  </w:rPr>
                  <m:t>x</m:t>
                </m:r>
              </m:e>
              <m:sup>
                <m:r>
                  <w:rPr>
                    <w:rFonts w:ascii="Cambria Math" w:hAnsi="Cambria Math"/>
                    <w:color w:val="auto"/>
                    <w:szCs w:val="28"/>
                  </w:rPr>
                  <m:t>2</m:t>
                </m:r>
              </m:sup>
            </m:sSup>
          </m:den>
        </m:f>
        <m:r>
          <w:rPr>
            <w:rFonts w:ascii="Cambria Math" w:hAnsi="Cambria Math"/>
            <w:color w:val="auto"/>
            <w:szCs w:val="28"/>
          </w:rPr>
          <m:t>x</m:t>
        </m:r>
      </m:oMath>
      <w:r w:rsidRPr="0083263F">
        <w:rPr>
          <w:color w:val="auto"/>
          <w:szCs w:val="28"/>
        </w:rPr>
        <w:tab/>
      </w:r>
      <w:r w:rsidRPr="00BD5FC3">
        <w:rPr>
          <w:color w:val="auto"/>
          <w:szCs w:val="28"/>
        </w:rPr>
        <w:tab/>
      </w:r>
      <w:r w:rsidRPr="00BD5FC3">
        <w:rPr>
          <w:color w:val="auto"/>
          <w:szCs w:val="28"/>
        </w:rPr>
        <w:tab/>
      </w:r>
      <w:r w:rsidRPr="0083263F">
        <w:rPr>
          <w:color w:val="auto"/>
          <w:szCs w:val="28"/>
        </w:rPr>
        <w:tab/>
        <w:t>(2.</w:t>
      </w:r>
      <w:r>
        <w:rPr>
          <w:color w:val="auto"/>
          <w:szCs w:val="28"/>
        </w:rPr>
        <w:t>8</w:t>
      </w:r>
      <w:r w:rsidRPr="0083263F">
        <w:rPr>
          <w:color w:val="auto"/>
          <w:szCs w:val="28"/>
        </w:rPr>
        <w:t>)</w:t>
      </w:r>
    </w:p>
    <w:p w14:paraId="790261E0" w14:textId="77777777" w:rsidR="00BD5FC3" w:rsidRDefault="00BD5FC3" w:rsidP="001E1BAB">
      <w:pPr>
        <w:shd w:val="clear" w:color="auto" w:fill="FFFFFF"/>
        <w:spacing w:after="0"/>
        <w:jc w:val="both"/>
        <w:textAlignment w:val="baseline"/>
        <w:rPr>
          <w:color w:val="auto"/>
          <w:szCs w:val="28"/>
        </w:rPr>
      </w:pPr>
    </w:p>
    <w:p w14:paraId="49D4F5FD" w14:textId="31B670B0" w:rsidR="00E40E33" w:rsidRDefault="00E40E33" w:rsidP="001E1BAB">
      <w:pPr>
        <w:shd w:val="clear" w:color="auto" w:fill="FFFFFF"/>
        <w:spacing w:after="0"/>
        <w:jc w:val="both"/>
        <w:textAlignment w:val="baseline"/>
        <w:rPr>
          <w:iCs/>
          <w:color w:val="auto"/>
          <w:szCs w:val="28"/>
          <w:bdr w:val="none" w:sz="0" w:space="0" w:color="auto" w:frame="1"/>
        </w:rPr>
      </w:pPr>
      <w:r>
        <w:rPr>
          <w:iCs/>
          <w:color w:val="auto"/>
          <w:szCs w:val="28"/>
          <w:bdr w:val="none" w:sz="0" w:space="0" w:color="auto" w:frame="1"/>
        </w:rPr>
        <w:t>де</w:t>
      </w:r>
      <w:r w:rsidRPr="00E40E33">
        <w:rPr>
          <w:iCs/>
          <w:color w:val="auto"/>
          <w:szCs w:val="28"/>
          <w:bdr w:val="none" w:sz="0" w:space="0" w:color="auto" w:frame="1"/>
        </w:rPr>
        <w:t xml:space="preserve"> </w:t>
      </w:r>
      <w:r w:rsidRPr="00BD5FC3">
        <w:rPr>
          <w:i/>
          <w:iCs/>
          <w:color w:val="auto"/>
          <w:szCs w:val="28"/>
          <w:bdr w:val="none" w:sz="0" w:space="0" w:color="auto" w:frame="1"/>
        </w:rPr>
        <w:t>D</w:t>
      </w:r>
      <w:r w:rsidRPr="00E40E33">
        <w:rPr>
          <w:iCs/>
          <w:color w:val="auto"/>
          <w:szCs w:val="28"/>
          <w:bdr w:val="none" w:sz="0" w:space="0" w:color="auto" w:frame="1"/>
        </w:rPr>
        <w:t xml:space="preserve"> </w:t>
      </w:r>
      <w:r w:rsidR="00BD5FC3">
        <w:rPr>
          <w:iCs/>
          <w:color w:val="auto"/>
          <w:szCs w:val="28"/>
          <w:bdr w:val="none" w:sz="0" w:space="0" w:color="auto" w:frame="1"/>
        </w:rPr>
        <w:t>–</w:t>
      </w:r>
      <w:r w:rsidRPr="00E40E33">
        <w:rPr>
          <w:iCs/>
          <w:color w:val="auto"/>
          <w:szCs w:val="28"/>
          <w:bdr w:val="none" w:sz="0" w:space="0" w:color="auto" w:frame="1"/>
        </w:rPr>
        <w:t xml:space="preserve"> функція собака</w:t>
      </w:r>
      <w:r w:rsidR="00BD5FC3" w:rsidRPr="00BD5FC3">
        <w:rPr>
          <w:iCs/>
          <w:color w:val="auto"/>
          <w:szCs w:val="28"/>
          <w:bdr w:val="none" w:sz="0" w:space="0" w:color="auto" w:frame="1"/>
          <w:lang w:val="ru-RU"/>
        </w:rPr>
        <w:t>;</w:t>
      </w:r>
      <w:r w:rsidRPr="00E40E33">
        <w:rPr>
          <w:iCs/>
          <w:color w:val="auto"/>
          <w:szCs w:val="28"/>
          <w:bdr w:val="none" w:sz="0" w:space="0" w:color="auto" w:frame="1"/>
        </w:rPr>
        <w:t xml:space="preserve"> </w:t>
      </w:r>
    </w:p>
    <w:p w14:paraId="09EDD65C" w14:textId="1591715B" w:rsidR="00E40E33" w:rsidRDefault="00E40E33" w:rsidP="001E1BAB">
      <w:pPr>
        <w:shd w:val="clear" w:color="auto" w:fill="FFFFFF"/>
        <w:spacing w:after="0"/>
        <w:jc w:val="both"/>
        <w:textAlignment w:val="baseline"/>
        <w:rPr>
          <w:iCs/>
          <w:color w:val="auto"/>
          <w:szCs w:val="28"/>
          <w:bdr w:val="none" w:sz="0" w:space="0" w:color="auto" w:frame="1"/>
        </w:rPr>
      </w:pPr>
      <w:r w:rsidRPr="00BD5FC3">
        <w:rPr>
          <w:i/>
          <w:iCs/>
          <w:color w:val="auto"/>
          <w:szCs w:val="28"/>
          <w:bdr w:val="none" w:sz="0" w:space="0" w:color="auto" w:frame="1"/>
        </w:rPr>
        <w:t xml:space="preserve">X = (х, у, </w:t>
      </w:r>
      <w:r w:rsidR="00BD5FC3" w:rsidRPr="00BD5FC3">
        <w:rPr>
          <w:i/>
          <w:iCs/>
          <w:color w:val="auto"/>
          <w:szCs w:val="28"/>
          <w:bdr w:val="none" w:sz="0" w:space="0" w:color="auto" w:frame="1"/>
        </w:rPr>
        <w:t>σ</w:t>
      </w:r>
      <w:r w:rsidRPr="00BD5FC3">
        <w:rPr>
          <w:i/>
          <w:iCs/>
          <w:color w:val="auto"/>
          <w:szCs w:val="28"/>
          <w:bdr w:val="none" w:sz="0" w:space="0" w:color="auto" w:frame="1"/>
        </w:rPr>
        <w:t>)</w:t>
      </w:r>
      <w:r w:rsidRPr="00E40E33">
        <w:rPr>
          <w:iCs/>
          <w:color w:val="auto"/>
          <w:szCs w:val="28"/>
          <w:bdr w:val="none" w:sz="0" w:space="0" w:color="auto" w:frame="1"/>
        </w:rPr>
        <w:t xml:space="preserve"> </w:t>
      </w:r>
      <w:r w:rsidR="00BD5FC3" w:rsidRPr="00BD5FC3">
        <w:rPr>
          <w:iCs/>
          <w:color w:val="auto"/>
          <w:szCs w:val="28"/>
          <w:bdr w:val="none" w:sz="0" w:space="0" w:color="auto" w:frame="1"/>
          <w:lang w:val="ru-RU"/>
        </w:rPr>
        <w:noBreakHyphen/>
      </w:r>
      <w:r w:rsidRPr="00E40E33">
        <w:rPr>
          <w:iCs/>
          <w:color w:val="auto"/>
          <w:szCs w:val="28"/>
          <w:bdr w:val="none" w:sz="0" w:space="0" w:color="auto" w:frame="1"/>
        </w:rPr>
        <w:t xml:space="preserve"> вектор зміщення відносно точки розкладання</w:t>
      </w:r>
      <w:r w:rsidR="00BD5FC3" w:rsidRPr="00BD5FC3">
        <w:rPr>
          <w:iCs/>
          <w:color w:val="auto"/>
          <w:szCs w:val="28"/>
          <w:bdr w:val="none" w:sz="0" w:space="0" w:color="auto" w:frame="1"/>
          <w:lang w:val="ru-RU"/>
        </w:rPr>
        <w:t>;</w:t>
      </w:r>
      <w:r w:rsidRPr="00E40E33">
        <w:rPr>
          <w:iCs/>
          <w:color w:val="auto"/>
          <w:szCs w:val="28"/>
          <w:bdr w:val="none" w:sz="0" w:space="0" w:color="auto" w:frame="1"/>
        </w:rPr>
        <w:t xml:space="preserve"> </w:t>
      </w:r>
    </w:p>
    <w:p w14:paraId="04454D09" w14:textId="4875FA2D" w:rsidR="00E40E33" w:rsidRDefault="00E40E33" w:rsidP="001E1BAB">
      <w:pPr>
        <w:shd w:val="clear" w:color="auto" w:fill="FFFFFF"/>
        <w:spacing w:after="0"/>
        <w:jc w:val="both"/>
        <w:textAlignment w:val="baseline"/>
        <w:rPr>
          <w:iCs/>
          <w:color w:val="auto"/>
          <w:szCs w:val="28"/>
          <w:bdr w:val="none" w:sz="0" w:space="0" w:color="auto" w:frame="1"/>
        </w:rPr>
      </w:pPr>
      <w:r w:rsidRPr="00E40E33">
        <w:rPr>
          <w:iCs/>
          <w:color w:val="auto"/>
          <w:szCs w:val="28"/>
          <w:bdr w:val="none" w:sz="0" w:space="0" w:color="auto" w:frame="1"/>
        </w:rPr>
        <w:t xml:space="preserve">перша похідна </w:t>
      </w:r>
      <w:r w:rsidRPr="00BD5FC3">
        <w:rPr>
          <w:i/>
          <w:iCs/>
          <w:color w:val="auto"/>
          <w:szCs w:val="28"/>
          <w:bdr w:val="none" w:sz="0" w:space="0" w:color="auto" w:frame="1"/>
        </w:rPr>
        <w:t>D</w:t>
      </w:r>
      <w:r w:rsidR="00BD5FC3" w:rsidRPr="00BD5FC3">
        <w:rPr>
          <w:i/>
          <w:iCs/>
          <w:color w:val="auto"/>
          <w:szCs w:val="28"/>
          <w:bdr w:val="none" w:sz="0" w:space="0" w:color="auto" w:frame="1"/>
          <w:lang w:val="ru-RU"/>
        </w:rPr>
        <w:t>(</w:t>
      </w:r>
      <w:r w:rsidR="00BD5FC3" w:rsidRPr="00BD5FC3">
        <w:rPr>
          <w:i/>
          <w:iCs/>
          <w:color w:val="auto"/>
          <w:szCs w:val="28"/>
          <w:bdr w:val="none" w:sz="0" w:space="0" w:color="auto" w:frame="1"/>
          <w:lang w:val="en-US"/>
        </w:rPr>
        <w:t>x</w:t>
      </w:r>
      <w:r w:rsidR="00BD5FC3" w:rsidRPr="00BD5FC3">
        <w:rPr>
          <w:i/>
          <w:iCs/>
          <w:color w:val="auto"/>
          <w:szCs w:val="28"/>
          <w:bdr w:val="none" w:sz="0" w:space="0" w:color="auto" w:frame="1"/>
          <w:lang w:val="ru-RU"/>
        </w:rPr>
        <w:t>)</w:t>
      </w:r>
      <w:r w:rsidRPr="00E40E33">
        <w:rPr>
          <w:iCs/>
          <w:color w:val="auto"/>
          <w:szCs w:val="28"/>
          <w:bdr w:val="none" w:sz="0" w:space="0" w:color="auto" w:frame="1"/>
        </w:rPr>
        <w:t xml:space="preserve"> </w:t>
      </w:r>
      <w:r w:rsidR="00BD5FC3">
        <w:rPr>
          <w:iCs/>
          <w:color w:val="auto"/>
          <w:szCs w:val="28"/>
          <w:bdr w:val="none" w:sz="0" w:space="0" w:color="auto" w:frame="1"/>
        </w:rPr>
        <w:t>–</w:t>
      </w:r>
      <w:r w:rsidRPr="00E40E33">
        <w:rPr>
          <w:iCs/>
          <w:color w:val="auto"/>
          <w:szCs w:val="28"/>
          <w:bdr w:val="none" w:sz="0" w:space="0" w:color="auto" w:frame="1"/>
        </w:rPr>
        <w:t xml:space="preserve"> градієнт</w:t>
      </w:r>
      <w:r w:rsidR="00BD5FC3" w:rsidRPr="00BD5FC3">
        <w:rPr>
          <w:iCs/>
          <w:color w:val="auto"/>
          <w:szCs w:val="28"/>
          <w:bdr w:val="none" w:sz="0" w:space="0" w:color="auto" w:frame="1"/>
          <w:lang w:val="ru-RU"/>
        </w:rPr>
        <w:t>;</w:t>
      </w:r>
      <w:r w:rsidRPr="00E40E33">
        <w:rPr>
          <w:iCs/>
          <w:color w:val="auto"/>
          <w:szCs w:val="28"/>
          <w:bdr w:val="none" w:sz="0" w:space="0" w:color="auto" w:frame="1"/>
        </w:rPr>
        <w:t xml:space="preserve"> </w:t>
      </w:r>
    </w:p>
    <w:p w14:paraId="71A8FBED" w14:textId="22656D1D" w:rsidR="00E40E33" w:rsidRPr="00E40E33" w:rsidRDefault="00E40E33" w:rsidP="001E1BAB">
      <w:pPr>
        <w:shd w:val="clear" w:color="auto" w:fill="FFFFFF"/>
        <w:spacing w:after="0"/>
        <w:jc w:val="both"/>
        <w:textAlignment w:val="baseline"/>
        <w:rPr>
          <w:iCs/>
          <w:color w:val="auto"/>
          <w:szCs w:val="28"/>
          <w:bdr w:val="none" w:sz="0" w:space="0" w:color="auto" w:frame="1"/>
        </w:rPr>
      </w:pPr>
      <w:r w:rsidRPr="00E40E33">
        <w:rPr>
          <w:iCs/>
          <w:color w:val="auto"/>
          <w:szCs w:val="28"/>
          <w:bdr w:val="none" w:sz="0" w:space="0" w:color="auto" w:frame="1"/>
        </w:rPr>
        <w:t xml:space="preserve">друга похідна </w:t>
      </w:r>
      <w:r w:rsidR="00BD5FC3" w:rsidRPr="00BD5FC3">
        <w:rPr>
          <w:i/>
          <w:iCs/>
          <w:color w:val="auto"/>
          <w:szCs w:val="28"/>
          <w:bdr w:val="none" w:sz="0" w:space="0" w:color="auto" w:frame="1"/>
        </w:rPr>
        <w:t>D</w:t>
      </w:r>
      <w:r w:rsidR="00BD5FC3" w:rsidRPr="00BD5FC3">
        <w:rPr>
          <w:i/>
          <w:iCs/>
          <w:color w:val="auto"/>
          <w:szCs w:val="28"/>
          <w:bdr w:val="none" w:sz="0" w:space="0" w:color="auto" w:frame="1"/>
          <w:lang w:val="ru-RU"/>
        </w:rPr>
        <w:t>(</w:t>
      </w:r>
      <w:r w:rsidR="00BD5FC3" w:rsidRPr="00BD5FC3">
        <w:rPr>
          <w:i/>
          <w:iCs/>
          <w:color w:val="auto"/>
          <w:szCs w:val="28"/>
          <w:bdr w:val="none" w:sz="0" w:space="0" w:color="auto" w:frame="1"/>
          <w:lang w:val="en-US"/>
        </w:rPr>
        <w:t>x</w:t>
      </w:r>
      <w:r w:rsidR="00BD5FC3" w:rsidRPr="00BD5FC3">
        <w:rPr>
          <w:i/>
          <w:iCs/>
          <w:color w:val="auto"/>
          <w:szCs w:val="28"/>
          <w:bdr w:val="none" w:sz="0" w:space="0" w:color="auto" w:frame="1"/>
          <w:lang w:val="ru-RU"/>
        </w:rPr>
        <w:t>)</w:t>
      </w:r>
      <w:r w:rsidR="00BD5FC3" w:rsidRPr="00E40E33">
        <w:rPr>
          <w:iCs/>
          <w:color w:val="auto"/>
          <w:szCs w:val="28"/>
          <w:bdr w:val="none" w:sz="0" w:space="0" w:color="auto" w:frame="1"/>
        </w:rPr>
        <w:t xml:space="preserve"> </w:t>
      </w:r>
      <w:r w:rsidR="00BD5FC3" w:rsidRPr="00BD5FC3">
        <w:rPr>
          <w:iCs/>
          <w:color w:val="auto"/>
          <w:szCs w:val="28"/>
          <w:bdr w:val="none" w:sz="0" w:space="0" w:color="auto" w:frame="1"/>
          <w:lang w:val="ru-RU"/>
        </w:rPr>
        <w:noBreakHyphen/>
      </w:r>
      <w:r w:rsidRPr="00E40E33">
        <w:rPr>
          <w:iCs/>
          <w:color w:val="auto"/>
          <w:szCs w:val="28"/>
          <w:bdr w:val="none" w:sz="0" w:space="0" w:color="auto" w:frame="1"/>
        </w:rPr>
        <w:t xml:space="preserve"> матриця Гессе. </w:t>
      </w:r>
    </w:p>
    <w:p w14:paraId="7AD5B2FF" w14:textId="77777777" w:rsidR="00E40E33" w:rsidRPr="002F65B1" w:rsidRDefault="00E40E33" w:rsidP="001E1BAB">
      <w:pPr>
        <w:shd w:val="clear" w:color="auto" w:fill="FFFFFF"/>
        <w:spacing w:after="0"/>
        <w:jc w:val="both"/>
        <w:textAlignment w:val="baseline"/>
        <w:rPr>
          <w:iCs/>
          <w:color w:val="auto"/>
          <w:szCs w:val="28"/>
          <w:bdr w:val="none" w:sz="0" w:space="0" w:color="auto" w:frame="1"/>
          <w:lang w:val="ru-RU"/>
        </w:rPr>
      </w:pPr>
      <w:r w:rsidRPr="00E40E33">
        <w:rPr>
          <w:iCs/>
          <w:color w:val="auto"/>
          <w:szCs w:val="28"/>
          <w:bdr w:val="none" w:sz="0" w:space="0" w:color="auto" w:frame="1"/>
        </w:rPr>
        <w:t>Екстремум многочлена Тейлора знаходиться шляхом обчислення похідної та прирівнювання її до нуля. У підсумку отримаємо зсув точки обчисленого екстремуму, щодо точного</w:t>
      </w:r>
    </w:p>
    <w:p w14:paraId="3CD1EF02" w14:textId="77777777" w:rsidR="00E149FB" w:rsidRPr="002F65B1" w:rsidRDefault="00E149FB" w:rsidP="001E1BAB">
      <w:pPr>
        <w:shd w:val="clear" w:color="auto" w:fill="FFFFFF"/>
        <w:spacing w:after="0"/>
        <w:jc w:val="both"/>
        <w:textAlignment w:val="baseline"/>
        <w:rPr>
          <w:iCs/>
          <w:color w:val="auto"/>
          <w:szCs w:val="28"/>
          <w:bdr w:val="none" w:sz="0" w:space="0" w:color="auto" w:frame="1"/>
          <w:lang w:val="ru-RU"/>
        </w:rPr>
      </w:pPr>
    </w:p>
    <w:p w14:paraId="6168C8E4" w14:textId="5CCAE93B" w:rsidR="00BD5FC3" w:rsidRPr="0083263F" w:rsidRDefault="001F040C" w:rsidP="00E149FB">
      <w:pPr>
        <w:spacing w:after="0"/>
        <w:ind w:firstLine="3544"/>
        <w:jc w:val="center"/>
        <w:rPr>
          <w:color w:val="auto"/>
          <w:szCs w:val="28"/>
        </w:rPr>
      </w:pPr>
      <m:oMath>
        <m:acc>
          <m:accPr>
            <m:ctrlPr>
              <w:rPr>
                <w:rFonts w:ascii="Cambria Math" w:hAnsi="Cambria Math"/>
                <w:i/>
                <w:color w:val="auto"/>
                <w:szCs w:val="28"/>
              </w:rPr>
            </m:ctrlPr>
          </m:accPr>
          <m:e>
            <m:r>
              <w:rPr>
                <w:rFonts w:ascii="Cambria Math" w:hAnsi="Cambria Math"/>
                <w:color w:val="auto"/>
                <w:szCs w:val="28"/>
              </w:rPr>
              <m:t>x</m:t>
            </m:r>
          </m:e>
        </m:acc>
        <m:r>
          <w:rPr>
            <w:rFonts w:ascii="Cambria Math" w:hAnsi="Cambria Math"/>
            <w:color w:val="auto"/>
            <w:szCs w:val="28"/>
          </w:rPr>
          <m:t>=-</m:t>
        </m:r>
        <m:f>
          <m:fPr>
            <m:ctrlPr>
              <w:rPr>
                <w:rFonts w:ascii="Cambria Math" w:hAnsi="Cambria Math"/>
                <w:i/>
                <w:color w:val="auto"/>
                <w:szCs w:val="28"/>
              </w:rPr>
            </m:ctrlPr>
          </m:fPr>
          <m:num>
            <m:sSup>
              <m:sSupPr>
                <m:ctrlPr>
                  <w:rPr>
                    <w:rFonts w:ascii="Cambria Math" w:hAnsi="Cambria Math"/>
                    <w:i/>
                    <w:color w:val="auto"/>
                    <w:szCs w:val="28"/>
                  </w:rPr>
                </m:ctrlPr>
              </m:sSupPr>
              <m:e>
                <m:r>
                  <w:rPr>
                    <w:rFonts w:ascii="Cambria Math" w:hAnsi="Cambria Math"/>
                    <w:color w:val="auto"/>
                    <w:szCs w:val="28"/>
                  </w:rPr>
                  <m:t>∂</m:t>
                </m:r>
              </m:e>
              <m:sup>
                <m:r>
                  <w:rPr>
                    <w:rFonts w:ascii="Cambria Math" w:hAnsi="Cambria Math"/>
                    <w:color w:val="auto"/>
                    <w:szCs w:val="28"/>
                  </w:rPr>
                  <m:t>2</m:t>
                </m:r>
              </m:sup>
            </m:sSup>
            <m:sSup>
              <m:sSupPr>
                <m:ctrlPr>
                  <w:rPr>
                    <w:rFonts w:ascii="Cambria Math" w:hAnsi="Cambria Math"/>
                    <w:i/>
                    <w:color w:val="auto"/>
                    <w:szCs w:val="28"/>
                  </w:rPr>
                </m:ctrlPr>
              </m:sSupPr>
              <m:e>
                <m:r>
                  <w:rPr>
                    <w:rFonts w:ascii="Cambria Math" w:hAnsi="Cambria Math"/>
                    <w:color w:val="auto"/>
                    <w:szCs w:val="28"/>
                  </w:rPr>
                  <m:t>D</m:t>
                </m:r>
              </m:e>
              <m:sup>
                <m:r>
                  <w:rPr>
                    <w:rFonts w:ascii="Cambria Math" w:hAnsi="Cambria Math"/>
                    <w:color w:val="auto"/>
                    <w:szCs w:val="28"/>
                  </w:rPr>
                  <m:t>-1</m:t>
                </m:r>
              </m:sup>
            </m:sSup>
          </m:num>
          <m:den>
            <m:r>
              <w:rPr>
                <w:rFonts w:ascii="Cambria Math" w:hAnsi="Cambria Math"/>
                <w:color w:val="auto"/>
                <w:szCs w:val="28"/>
              </w:rPr>
              <m:t>∂</m:t>
            </m:r>
            <m:sSup>
              <m:sSupPr>
                <m:ctrlPr>
                  <w:rPr>
                    <w:rFonts w:ascii="Cambria Math" w:hAnsi="Cambria Math"/>
                    <w:i/>
                    <w:color w:val="auto"/>
                    <w:szCs w:val="28"/>
                  </w:rPr>
                </m:ctrlPr>
              </m:sSupPr>
              <m:e>
                <m:r>
                  <w:rPr>
                    <w:rFonts w:ascii="Cambria Math" w:hAnsi="Cambria Math"/>
                    <w:color w:val="auto"/>
                    <w:szCs w:val="28"/>
                  </w:rPr>
                  <m:t>x</m:t>
                </m:r>
              </m:e>
              <m:sup>
                <m:r>
                  <w:rPr>
                    <w:rFonts w:ascii="Cambria Math" w:hAnsi="Cambria Math"/>
                    <w:color w:val="auto"/>
                    <w:szCs w:val="28"/>
                  </w:rPr>
                  <m:t>2</m:t>
                </m:r>
              </m:sup>
            </m:sSup>
          </m:den>
        </m:f>
        <m:f>
          <m:fPr>
            <m:ctrlPr>
              <w:rPr>
                <w:rFonts w:ascii="Cambria Math" w:hAnsi="Cambria Math"/>
                <w:i/>
                <w:color w:val="auto"/>
                <w:szCs w:val="28"/>
              </w:rPr>
            </m:ctrlPr>
          </m:fPr>
          <m:num>
            <m:r>
              <w:rPr>
                <w:rFonts w:ascii="Cambria Math" w:hAnsi="Cambria Math"/>
                <w:color w:val="auto"/>
                <w:szCs w:val="28"/>
              </w:rPr>
              <m:t>∂D</m:t>
            </m:r>
          </m:num>
          <m:den>
            <m:r>
              <w:rPr>
                <w:rFonts w:ascii="Cambria Math" w:hAnsi="Cambria Math"/>
                <w:color w:val="auto"/>
                <w:szCs w:val="28"/>
              </w:rPr>
              <m:t>∂x</m:t>
            </m:r>
          </m:den>
        </m:f>
      </m:oMath>
      <w:r w:rsidR="00BD5FC3" w:rsidRPr="0083263F">
        <w:rPr>
          <w:color w:val="auto"/>
          <w:szCs w:val="28"/>
        </w:rPr>
        <w:tab/>
      </w:r>
      <w:r w:rsidR="00BD5FC3" w:rsidRPr="00BD5FC3">
        <w:rPr>
          <w:color w:val="auto"/>
          <w:szCs w:val="28"/>
        </w:rPr>
        <w:tab/>
      </w:r>
      <w:r w:rsidR="00BD5FC3" w:rsidRPr="00BD5FC3">
        <w:rPr>
          <w:color w:val="auto"/>
          <w:szCs w:val="28"/>
        </w:rPr>
        <w:tab/>
      </w:r>
      <w:r w:rsidR="00E149FB" w:rsidRPr="002F65B1">
        <w:rPr>
          <w:color w:val="auto"/>
          <w:szCs w:val="28"/>
          <w:lang w:val="ru-RU"/>
        </w:rPr>
        <w:tab/>
      </w:r>
      <w:r w:rsidR="00BD5FC3" w:rsidRPr="0083263F">
        <w:rPr>
          <w:color w:val="auto"/>
          <w:szCs w:val="28"/>
        </w:rPr>
        <w:tab/>
        <w:t>(2.</w:t>
      </w:r>
      <w:r w:rsidR="00BD5FC3" w:rsidRPr="00BD5FC3">
        <w:rPr>
          <w:color w:val="auto"/>
          <w:szCs w:val="28"/>
        </w:rPr>
        <w:t>9</w:t>
      </w:r>
      <w:r w:rsidR="00BD5FC3" w:rsidRPr="0083263F">
        <w:rPr>
          <w:color w:val="auto"/>
          <w:szCs w:val="28"/>
        </w:rPr>
        <w:t>)</w:t>
      </w:r>
    </w:p>
    <w:p w14:paraId="7340E33C" w14:textId="77777777" w:rsidR="00E40E33" w:rsidRDefault="00E40E33" w:rsidP="001E1BAB">
      <w:pPr>
        <w:shd w:val="clear" w:color="auto" w:fill="FFFFFF"/>
        <w:spacing w:after="0"/>
        <w:jc w:val="both"/>
        <w:textAlignment w:val="baseline"/>
        <w:rPr>
          <w:i/>
          <w:iCs/>
          <w:color w:val="auto"/>
          <w:szCs w:val="28"/>
          <w:bdr w:val="none" w:sz="0" w:space="0" w:color="auto" w:frame="1"/>
        </w:rPr>
      </w:pPr>
    </w:p>
    <w:p w14:paraId="75FCED20" w14:textId="3528B4F9" w:rsidR="00E40E33" w:rsidRPr="00E40E33" w:rsidRDefault="00E40E33" w:rsidP="001E1BAB">
      <w:pPr>
        <w:shd w:val="clear" w:color="auto" w:fill="FFFFFF"/>
        <w:spacing w:after="0"/>
        <w:jc w:val="both"/>
        <w:textAlignment w:val="baseline"/>
        <w:rPr>
          <w:color w:val="auto"/>
          <w:szCs w:val="28"/>
        </w:rPr>
      </w:pPr>
      <w:r w:rsidRPr="00E40E33">
        <w:rPr>
          <w:color w:val="auto"/>
          <w:szCs w:val="28"/>
        </w:rPr>
        <w:t xml:space="preserve">Всі похідні обчислюються за формулами кінцевих різниць. У підсумку отримуємо СЛАР розмірності </w:t>
      </w:r>
      <w:r w:rsidRPr="00E149FB">
        <w:rPr>
          <w:i/>
          <w:color w:val="auto"/>
          <w:szCs w:val="28"/>
        </w:rPr>
        <w:t>3x3</w:t>
      </w:r>
      <w:r w:rsidRPr="00E40E33">
        <w:rPr>
          <w:color w:val="auto"/>
          <w:szCs w:val="28"/>
        </w:rPr>
        <w:t>, щодо компонент вектор</w:t>
      </w:r>
      <w:r w:rsidR="00E149FB">
        <w:rPr>
          <w:color w:val="auto"/>
          <w:szCs w:val="28"/>
          <w:lang w:val="ru-RU"/>
        </w:rPr>
        <w:t>у</w:t>
      </w:r>
      <w:r w:rsidRPr="00E40E33">
        <w:rPr>
          <w:color w:val="auto"/>
          <w:szCs w:val="28"/>
        </w:rPr>
        <w:t xml:space="preserve"> </w:t>
      </w:r>
      <m:oMath>
        <m:acc>
          <m:accPr>
            <m:ctrlPr>
              <w:rPr>
                <w:rFonts w:ascii="Cambria Math" w:hAnsi="Cambria Math"/>
                <w:i/>
                <w:color w:val="auto"/>
                <w:szCs w:val="28"/>
              </w:rPr>
            </m:ctrlPr>
          </m:accPr>
          <m:e>
            <m:r>
              <w:rPr>
                <w:rFonts w:ascii="Cambria Math" w:hAnsi="Cambria Math"/>
                <w:color w:val="auto"/>
                <w:szCs w:val="28"/>
              </w:rPr>
              <m:t>x</m:t>
            </m:r>
          </m:e>
        </m:acc>
      </m:oMath>
      <w:r w:rsidRPr="00E40E33">
        <w:rPr>
          <w:color w:val="auto"/>
          <w:szCs w:val="28"/>
        </w:rPr>
        <w:t>.</w:t>
      </w:r>
    </w:p>
    <w:p w14:paraId="0321E80E" w14:textId="36D1F256" w:rsidR="00E40E33" w:rsidRPr="00E40E33" w:rsidRDefault="00E40E33" w:rsidP="001E1BAB">
      <w:pPr>
        <w:shd w:val="clear" w:color="auto" w:fill="FFFFFF"/>
        <w:spacing w:after="0"/>
        <w:jc w:val="both"/>
        <w:textAlignment w:val="baseline"/>
        <w:rPr>
          <w:color w:val="auto"/>
          <w:szCs w:val="28"/>
        </w:rPr>
      </w:pPr>
      <w:r w:rsidRPr="00E40E33">
        <w:rPr>
          <w:color w:val="auto"/>
          <w:szCs w:val="28"/>
        </w:rPr>
        <w:t>Якщо одна з компонент вектор</w:t>
      </w:r>
      <w:r w:rsidR="00E149FB">
        <w:rPr>
          <w:color w:val="auto"/>
          <w:szCs w:val="28"/>
        </w:rPr>
        <w:t>у</w:t>
      </w:r>
      <w:r w:rsidRPr="00E40E33">
        <w:rPr>
          <w:color w:val="auto"/>
          <w:szCs w:val="28"/>
        </w:rPr>
        <w:t xml:space="preserve"> </w:t>
      </w:r>
      <m:oMath>
        <m:acc>
          <m:accPr>
            <m:ctrlPr>
              <w:rPr>
                <w:rFonts w:ascii="Cambria Math" w:hAnsi="Cambria Math"/>
                <w:i/>
                <w:color w:val="auto"/>
                <w:szCs w:val="28"/>
              </w:rPr>
            </m:ctrlPr>
          </m:accPr>
          <m:e>
            <m:r>
              <w:rPr>
                <w:rFonts w:ascii="Cambria Math" w:hAnsi="Cambria Math"/>
                <w:color w:val="auto"/>
                <w:szCs w:val="28"/>
              </w:rPr>
              <m:t>x</m:t>
            </m:r>
          </m:e>
        </m:acc>
        <m:r>
          <w:rPr>
            <w:rFonts w:ascii="Cambria Math" w:hAnsi="Cambria Math"/>
            <w:color w:val="auto"/>
            <w:szCs w:val="28"/>
          </w:rPr>
          <m:t>&gt;0,5</m:t>
        </m:r>
      </m:oMath>
      <w:r w:rsidRPr="00E40E33">
        <w:rPr>
          <w:color w:val="auto"/>
          <w:szCs w:val="28"/>
        </w:rPr>
        <w:t xml:space="preserve"> </w:t>
      </w:r>
      <w:r w:rsidR="00E149FB">
        <w:rPr>
          <w:color w:val="auto"/>
          <w:szCs w:val="28"/>
        </w:rPr>
        <w:noBreakHyphen/>
      </w:r>
      <w:r w:rsidRPr="00E40E33">
        <w:rPr>
          <w:color w:val="auto"/>
          <w:szCs w:val="28"/>
        </w:rPr>
        <w:t xml:space="preserve"> крок сітки в цьому напрямку, то це означає, що насправді точка екстремуму була обчислена невірно і потрібно зрушити до сусідньої точці в напрямку зазначених компонент. Для сусідньої точки все повторюється заново. Якщо таким чином ми вийшли за межі октави, то слід виключити дану точку з розгляду.</w:t>
      </w:r>
    </w:p>
    <w:p w14:paraId="46D00547" w14:textId="77777777" w:rsidR="00E40E33" w:rsidRPr="002F65B1" w:rsidRDefault="00E40E33" w:rsidP="001E1BAB">
      <w:pPr>
        <w:shd w:val="clear" w:color="auto" w:fill="FFFFFF"/>
        <w:spacing w:after="0"/>
        <w:jc w:val="both"/>
        <w:textAlignment w:val="baseline"/>
        <w:rPr>
          <w:color w:val="auto"/>
          <w:szCs w:val="28"/>
          <w:lang w:val="ru-RU"/>
        </w:rPr>
      </w:pPr>
      <w:r w:rsidRPr="00E40E33">
        <w:rPr>
          <w:color w:val="auto"/>
          <w:szCs w:val="28"/>
        </w:rPr>
        <w:t>Коли положення точки екстремуму обчислено, перевіряється на малість саме значення DoG в цій точці за формулою</w:t>
      </w:r>
    </w:p>
    <w:p w14:paraId="03DF0DCB" w14:textId="77777777" w:rsidR="0049659B" w:rsidRPr="002F65B1" w:rsidRDefault="0049659B" w:rsidP="001E1BAB">
      <w:pPr>
        <w:shd w:val="clear" w:color="auto" w:fill="FFFFFF"/>
        <w:spacing w:after="0"/>
        <w:jc w:val="both"/>
        <w:textAlignment w:val="baseline"/>
        <w:rPr>
          <w:color w:val="auto"/>
          <w:szCs w:val="28"/>
          <w:lang w:val="ru-RU"/>
        </w:rPr>
      </w:pPr>
    </w:p>
    <w:p w14:paraId="7F2F20F3" w14:textId="68AF646A" w:rsidR="0049659B" w:rsidRPr="0083263F" w:rsidRDefault="0049659B" w:rsidP="0049659B">
      <w:pPr>
        <w:spacing w:after="0"/>
        <w:ind w:firstLine="3828"/>
        <w:jc w:val="both"/>
        <w:rPr>
          <w:color w:val="auto"/>
          <w:szCs w:val="28"/>
        </w:rPr>
      </w:pPr>
      <m:oMath>
        <m:r>
          <w:rPr>
            <w:rFonts w:ascii="Cambria Math" w:hAnsi="Cambria Math"/>
            <w:color w:val="auto"/>
            <w:szCs w:val="28"/>
          </w:rPr>
          <m:t>D</m:t>
        </m:r>
        <m:d>
          <m:dPr>
            <m:ctrlPr>
              <w:rPr>
                <w:rFonts w:ascii="Cambria Math" w:hAnsi="Cambria Math"/>
                <w:i/>
                <w:color w:val="auto"/>
                <w:szCs w:val="28"/>
              </w:rPr>
            </m:ctrlPr>
          </m:dPr>
          <m:e>
            <m:acc>
              <m:accPr>
                <m:ctrlPr>
                  <w:rPr>
                    <w:rFonts w:ascii="Cambria Math" w:hAnsi="Cambria Math"/>
                    <w:i/>
                    <w:color w:val="auto"/>
                    <w:szCs w:val="28"/>
                  </w:rPr>
                </m:ctrlPr>
              </m:accPr>
              <m:e>
                <m:r>
                  <w:rPr>
                    <w:rFonts w:ascii="Cambria Math" w:hAnsi="Cambria Math"/>
                    <w:color w:val="auto"/>
                    <w:szCs w:val="28"/>
                    <w:lang w:val="en-US"/>
                  </w:rPr>
                  <m:t>x</m:t>
                </m:r>
              </m:e>
            </m:acc>
          </m:e>
        </m:d>
        <m:r>
          <w:rPr>
            <w:rFonts w:ascii="Cambria Math" w:hAnsi="Cambria Math"/>
            <w:color w:val="auto"/>
            <w:szCs w:val="28"/>
          </w:rPr>
          <m:t>=D+</m:t>
        </m:r>
        <m:f>
          <m:fPr>
            <m:ctrlPr>
              <w:rPr>
                <w:rFonts w:ascii="Cambria Math" w:hAnsi="Cambria Math"/>
                <w:i/>
                <w:color w:val="auto"/>
                <w:szCs w:val="28"/>
              </w:rPr>
            </m:ctrlPr>
          </m:fPr>
          <m:num>
            <m:r>
              <w:rPr>
                <w:rFonts w:ascii="Cambria Math" w:hAnsi="Cambria Math"/>
                <w:color w:val="auto"/>
                <w:szCs w:val="28"/>
              </w:rPr>
              <m:t>1</m:t>
            </m:r>
          </m:num>
          <m:den>
            <m:r>
              <w:rPr>
                <w:rFonts w:ascii="Cambria Math" w:hAnsi="Cambria Math"/>
                <w:color w:val="auto"/>
                <w:szCs w:val="28"/>
              </w:rPr>
              <m:t>2</m:t>
            </m:r>
          </m:den>
        </m:f>
        <m:f>
          <m:fPr>
            <m:ctrlPr>
              <w:rPr>
                <w:rFonts w:ascii="Cambria Math" w:hAnsi="Cambria Math"/>
                <w:i/>
                <w:color w:val="auto"/>
                <w:szCs w:val="28"/>
              </w:rPr>
            </m:ctrlPr>
          </m:fPr>
          <m:num>
            <m:r>
              <w:rPr>
                <w:rFonts w:ascii="Cambria Math" w:hAnsi="Cambria Math"/>
                <w:color w:val="auto"/>
                <w:szCs w:val="28"/>
              </w:rPr>
              <m:t>∂</m:t>
            </m:r>
            <m:sSup>
              <m:sSupPr>
                <m:ctrlPr>
                  <w:rPr>
                    <w:rFonts w:ascii="Cambria Math" w:hAnsi="Cambria Math"/>
                    <w:i/>
                    <w:color w:val="auto"/>
                    <w:szCs w:val="28"/>
                  </w:rPr>
                </m:ctrlPr>
              </m:sSupPr>
              <m:e>
                <m:r>
                  <w:rPr>
                    <w:rFonts w:ascii="Cambria Math" w:hAnsi="Cambria Math"/>
                    <w:color w:val="auto"/>
                    <w:szCs w:val="28"/>
                  </w:rPr>
                  <m:t>D</m:t>
                </m:r>
              </m:e>
              <m:sup>
                <m:r>
                  <w:rPr>
                    <w:rFonts w:ascii="Cambria Math" w:hAnsi="Cambria Math"/>
                    <w:color w:val="auto"/>
                    <w:szCs w:val="28"/>
                  </w:rPr>
                  <m:t>T</m:t>
                </m:r>
              </m:sup>
            </m:sSup>
          </m:num>
          <m:den>
            <m:r>
              <w:rPr>
                <w:rFonts w:ascii="Cambria Math" w:hAnsi="Cambria Math"/>
                <w:color w:val="auto"/>
                <w:szCs w:val="28"/>
              </w:rPr>
              <m:t>∂x</m:t>
            </m:r>
          </m:den>
        </m:f>
        <m:acc>
          <m:accPr>
            <m:ctrlPr>
              <w:rPr>
                <w:rFonts w:ascii="Cambria Math" w:hAnsi="Cambria Math"/>
                <w:i/>
                <w:color w:val="auto"/>
                <w:szCs w:val="28"/>
              </w:rPr>
            </m:ctrlPr>
          </m:accPr>
          <m:e>
            <m:r>
              <w:rPr>
                <w:rFonts w:ascii="Cambria Math" w:hAnsi="Cambria Math"/>
                <w:color w:val="auto"/>
                <w:szCs w:val="28"/>
              </w:rPr>
              <m:t>x</m:t>
            </m:r>
          </m:e>
        </m:acc>
      </m:oMath>
      <w:r w:rsidRPr="00BD5FC3">
        <w:rPr>
          <w:color w:val="auto"/>
          <w:szCs w:val="28"/>
        </w:rPr>
        <w:tab/>
      </w:r>
      <w:r w:rsidRPr="00BD5FC3">
        <w:rPr>
          <w:color w:val="auto"/>
          <w:szCs w:val="28"/>
        </w:rPr>
        <w:tab/>
      </w:r>
      <w:r w:rsidRPr="002F65B1">
        <w:rPr>
          <w:color w:val="auto"/>
          <w:szCs w:val="28"/>
          <w:lang w:val="ru-RU"/>
        </w:rPr>
        <w:tab/>
      </w:r>
      <w:r w:rsidRPr="0083263F">
        <w:rPr>
          <w:color w:val="auto"/>
          <w:szCs w:val="28"/>
        </w:rPr>
        <w:tab/>
        <w:t>(2.</w:t>
      </w:r>
      <w:r w:rsidRPr="0049659B">
        <w:rPr>
          <w:color w:val="auto"/>
          <w:szCs w:val="28"/>
          <w:lang w:val="ru-RU"/>
        </w:rPr>
        <w:t>10</w:t>
      </w:r>
      <w:r w:rsidRPr="0083263F">
        <w:rPr>
          <w:color w:val="auto"/>
          <w:szCs w:val="28"/>
        </w:rPr>
        <w:t>)</w:t>
      </w:r>
    </w:p>
    <w:p w14:paraId="2F4A8C09" w14:textId="77777777" w:rsidR="00E149FB" w:rsidRDefault="00E149FB" w:rsidP="001E1BAB">
      <w:pPr>
        <w:shd w:val="clear" w:color="auto" w:fill="FFFFFF"/>
        <w:spacing w:after="0"/>
        <w:jc w:val="both"/>
        <w:textAlignment w:val="baseline"/>
        <w:rPr>
          <w:color w:val="auto"/>
          <w:szCs w:val="28"/>
        </w:rPr>
      </w:pPr>
    </w:p>
    <w:p w14:paraId="5DA0B158" w14:textId="77777777" w:rsidR="00E40E33" w:rsidRPr="00E40E33" w:rsidRDefault="00E40E33" w:rsidP="001E1BAB">
      <w:pPr>
        <w:shd w:val="clear" w:color="auto" w:fill="FFFFFF"/>
        <w:spacing w:after="0"/>
        <w:jc w:val="both"/>
        <w:textAlignment w:val="baseline"/>
        <w:rPr>
          <w:color w:val="auto"/>
          <w:szCs w:val="28"/>
        </w:rPr>
      </w:pPr>
      <w:r w:rsidRPr="00E40E33">
        <w:rPr>
          <w:color w:val="auto"/>
          <w:szCs w:val="28"/>
        </w:rPr>
        <w:t xml:space="preserve">Якщо ця перевірка не проходить, то точка виключається, як точка з малим контрастом. </w:t>
      </w:r>
    </w:p>
    <w:p w14:paraId="78C0656A" w14:textId="77777777" w:rsidR="00E40E33" w:rsidRDefault="00E40E33" w:rsidP="001E1BAB">
      <w:pPr>
        <w:shd w:val="clear" w:color="auto" w:fill="FFFFFF"/>
        <w:spacing w:after="0"/>
        <w:jc w:val="both"/>
        <w:textAlignment w:val="baseline"/>
        <w:rPr>
          <w:color w:val="auto"/>
          <w:szCs w:val="28"/>
        </w:rPr>
      </w:pPr>
      <w:r w:rsidRPr="00E40E33">
        <w:rPr>
          <w:color w:val="auto"/>
          <w:szCs w:val="28"/>
        </w:rPr>
        <w:t xml:space="preserve">Нарешті, остання перевірка. Якщо особлива точка лежить на кордоні якогось об'єкта чи погано освітлена, то таку точку можна виключити з розгляду. Ці точки мають великий вигин (одна з компонент другої похідної) уздовж кордону і малий в перпендикулярному напрямку. Цей великий вигин визначається матрицею Гессе Г. Для перевірки підійде </w:t>
      </w:r>
      <w:r w:rsidRPr="001D16A9">
        <w:rPr>
          <w:i/>
          <w:color w:val="auto"/>
          <w:szCs w:val="28"/>
        </w:rPr>
        <w:t>Н</w:t>
      </w:r>
      <w:r w:rsidRPr="00E40E33">
        <w:rPr>
          <w:color w:val="auto"/>
          <w:szCs w:val="28"/>
        </w:rPr>
        <w:t xml:space="preserve"> розміру </w:t>
      </w:r>
      <w:r w:rsidRPr="001D16A9">
        <w:rPr>
          <w:i/>
          <w:color w:val="auto"/>
          <w:szCs w:val="28"/>
        </w:rPr>
        <w:t>2x2</w:t>
      </w:r>
      <w:r w:rsidRPr="00E40E33">
        <w:rPr>
          <w:color w:val="auto"/>
          <w:szCs w:val="28"/>
        </w:rPr>
        <w:t>.</w:t>
      </w:r>
    </w:p>
    <w:p w14:paraId="07FF9BA8" w14:textId="77777777" w:rsidR="00E40E33" w:rsidRDefault="00E40E33" w:rsidP="001E1BAB">
      <w:pPr>
        <w:shd w:val="clear" w:color="auto" w:fill="FFFFFF"/>
        <w:spacing w:after="0"/>
        <w:jc w:val="both"/>
        <w:textAlignment w:val="baseline"/>
        <w:rPr>
          <w:color w:val="auto"/>
          <w:szCs w:val="28"/>
        </w:rPr>
      </w:pPr>
    </w:p>
    <w:p w14:paraId="74033127" w14:textId="306B62D0" w:rsidR="00ED7917" w:rsidRPr="001D16A9" w:rsidRDefault="001E2DA6" w:rsidP="001D16A9">
      <w:pPr>
        <w:shd w:val="clear" w:color="auto" w:fill="FFFFFF"/>
        <w:spacing w:after="0"/>
        <w:ind w:firstLine="3402"/>
        <w:jc w:val="both"/>
        <w:textAlignment w:val="baseline"/>
        <w:rPr>
          <w:color w:val="auto"/>
          <w:szCs w:val="28"/>
          <w:lang w:val="ru-RU"/>
        </w:rPr>
      </w:pPr>
      <w:r w:rsidRPr="00FC0DE0">
        <w:rPr>
          <w:noProof/>
          <w:color w:val="auto"/>
          <w:szCs w:val="28"/>
          <w:bdr w:val="none" w:sz="0" w:space="0" w:color="auto" w:frame="1"/>
        </w:rPr>
        <w:drawing>
          <wp:inline distT="0" distB="0" distL="0" distR="0" wp14:anchorId="208A2E6A" wp14:editId="702350DA">
            <wp:extent cx="1962150" cy="723900"/>
            <wp:effectExtent l="0" t="0" r="0" b="0"/>
            <wp:docPr id="54" name="Рисунок 54" descr="http://habrastorage.org/storage/habraeffect/89/3b/893bdcc5c26d32535b9b1b27f28063b7.png">
              <a:hlinkClick xmlns:a="http://schemas.openxmlformats.org/drawingml/2006/main" r:id="rId30" tooltip="&quot;Хабрэффект.ру&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habrastorage.org/storage/habraeffect/89/3b/893bdcc5c26d32535b9b1b27f28063b7.png">
                      <a:hlinkClick r:id="rId30" tooltip="&quot;Хабрэффект.ру&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62150" cy="723900"/>
                    </a:xfrm>
                    <a:prstGeom prst="rect">
                      <a:avLst/>
                    </a:prstGeom>
                    <a:noFill/>
                    <a:ln>
                      <a:noFill/>
                    </a:ln>
                  </pic:spPr>
                </pic:pic>
              </a:graphicData>
            </a:graphic>
          </wp:inline>
        </w:drawing>
      </w:r>
      <w:r w:rsidR="001D16A9" w:rsidRPr="001D16A9">
        <w:rPr>
          <w:color w:val="auto"/>
          <w:szCs w:val="28"/>
          <w:lang w:val="ru-RU"/>
        </w:rPr>
        <w:tab/>
      </w:r>
      <w:r w:rsidR="001D16A9" w:rsidRPr="001D16A9">
        <w:rPr>
          <w:color w:val="auto"/>
          <w:szCs w:val="28"/>
          <w:lang w:val="ru-RU"/>
        </w:rPr>
        <w:tab/>
      </w:r>
      <w:r w:rsidR="001D16A9" w:rsidRPr="002F65B1">
        <w:rPr>
          <w:color w:val="auto"/>
          <w:szCs w:val="28"/>
          <w:lang w:val="ru-RU"/>
        </w:rPr>
        <w:tab/>
      </w:r>
      <w:r w:rsidR="001D16A9" w:rsidRPr="001D16A9">
        <w:rPr>
          <w:color w:val="auto"/>
          <w:szCs w:val="28"/>
          <w:lang w:val="ru-RU"/>
        </w:rPr>
        <w:t>(2.11)</w:t>
      </w:r>
    </w:p>
    <w:p w14:paraId="39819D0E" w14:textId="77777777" w:rsidR="00E40E33" w:rsidRDefault="00E40E33" w:rsidP="001E1BAB">
      <w:pPr>
        <w:shd w:val="clear" w:color="auto" w:fill="FFFFFF"/>
        <w:spacing w:after="0"/>
        <w:jc w:val="both"/>
        <w:textAlignment w:val="baseline"/>
        <w:rPr>
          <w:color w:val="auto"/>
          <w:szCs w:val="28"/>
        </w:rPr>
      </w:pPr>
    </w:p>
    <w:p w14:paraId="3C72ED8A" w14:textId="4F4E861C" w:rsidR="00E40E33" w:rsidRDefault="00E40E33" w:rsidP="001E1BAB">
      <w:pPr>
        <w:shd w:val="clear" w:color="auto" w:fill="FFFFFF"/>
        <w:spacing w:after="0"/>
        <w:jc w:val="both"/>
        <w:textAlignment w:val="baseline"/>
        <w:rPr>
          <w:color w:val="auto"/>
          <w:szCs w:val="28"/>
        </w:rPr>
      </w:pPr>
      <w:r w:rsidRPr="00E40E33">
        <w:rPr>
          <w:color w:val="auto"/>
          <w:szCs w:val="28"/>
        </w:rPr>
        <w:t xml:space="preserve">Нехай </w:t>
      </w:r>
      <w:r w:rsidRPr="001D16A9">
        <w:rPr>
          <w:i/>
          <w:color w:val="auto"/>
          <w:szCs w:val="28"/>
        </w:rPr>
        <w:t>Тр (Н)</w:t>
      </w:r>
      <w:r w:rsidRPr="00E40E33">
        <w:rPr>
          <w:color w:val="auto"/>
          <w:szCs w:val="28"/>
        </w:rPr>
        <w:t xml:space="preserve"> </w:t>
      </w:r>
      <w:r w:rsidR="001D16A9">
        <w:rPr>
          <w:color w:val="auto"/>
          <w:szCs w:val="28"/>
        </w:rPr>
        <w:t>–</w:t>
      </w:r>
      <w:r w:rsidRPr="00E40E33">
        <w:rPr>
          <w:color w:val="auto"/>
          <w:szCs w:val="28"/>
        </w:rPr>
        <w:t xml:space="preserve"> слід матриці, а </w:t>
      </w:r>
      <w:r w:rsidRPr="001D16A9">
        <w:rPr>
          <w:i/>
          <w:color w:val="auto"/>
          <w:szCs w:val="28"/>
        </w:rPr>
        <w:t>Det (Н)</w:t>
      </w:r>
      <w:r w:rsidRPr="00E40E33">
        <w:rPr>
          <w:color w:val="auto"/>
          <w:szCs w:val="28"/>
        </w:rPr>
        <w:t xml:space="preserve"> </w:t>
      </w:r>
      <w:r w:rsidR="001D16A9">
        <w:rPr>
          <w:color w:val="auto"/>
          <w:szCs w:val="28"/>
        </w:rPr>
        <w:t>–</w:t>
      </w:r>
      <w:r w:rsidRPr="00E40E33">
        <w:rPr>
          <w:color w:val="auto"/>
          <w:szCs w:val="28"/>
        </w:rPr>
        <w:t xml:space="preserve"> її</w:t>
      </w:r>
      <w:r w:rsidR="001D16A9" w:rsidRPr="001D16A9">
        <w:rPr>
          <w:color w:val="auto"/>
          <w:szCs w:val="28"/>
          <w:lang w:val="ru-RU"/>
        </w:rPr>
        <w:t xml:space="preserve"> </w:t>
      </w:r>
      <w:r w:rsidRPr="00E40E33">
        <w:rPr>
          <w:color w:val="auto"/>
          <w:szCs w:val="28"/>
        </w:rPr>
        <w:t>визначник.</w:t>
      </w:r>
    </w:p>
    <w:p w14:paraId="200F9D9A" w14:textId="77777777" w:rsidR="00E40E33" w:rsidRDefault="00E40E33" w:rsidP="001E1BAB">
      <w:pPr>
        <w:shd w:val="clear" w:color="auto" w:fill="FFFFFF"/>
        <w:spacing w:after="0"/>
        <w:jc w:val="both"/>
        <w:textAlignment w:val="baseline"/>
        <w:rPr>
          <w:color w:val="auto"/>
          <w:szCs w:val="28"/>
        </w:rPr>
      </w:pPr>
    </w:p>
    <w:p w14:paraId="121DE7F4" w14:textId="208B76E6" w:rsidR="00ED7917" w:rsidRPr="001D16A9" w:rsidRDefault="001E2DA6" w:rsidP="001D16A9">
      <w:pPr>
        <w:shd w:val="clear" w:color="auto" w:fill="FFFFFF"/>
        <w:spacing w:after="0"/>
        <w:ind w:firstLine="1985"/>
        <w:jc w:val="both"/>
        <w:textAlignment w:val="baseline"/>
        <w:rPr>
          <w:color w:val="auto"/>
          <w:szCs w:val="28"/>
          <w:lang w:val="ru-RU"/>
        </w:rPr>
      </w:pPr>
      <w:r w:rsidRPr="00FC0DE0">
        <w:rPr>
          <w:noProof/>
          <w:color w:val="auto"/>
          <w:szCs w:val="28"/>
          <w:bdr w:val="none" w:sz="0" w:space="0" w:color="auto" w:frame="1"/>
        </w:rPr>
        <w:drawing>
          <wp:inline distT="0" distB="0" distL="0" distR="0" wp14:anchorId="15E1ABD1" wp14:editId="68D723F6">
            <wp:extent cx="3200400" cy="719873"/>
            <wp:effectExtent l="0" t="0" r="0" b="4445"/>
            <wp:docPr id="53" name="Рисунок 53" descr="http://habrastorage.org/storage/habraeffect/9c/29/9c29814ed394481c582cd69fc8289c52.png">
              <a:hlinkClick xmlns:a="http://schemas.openxmlformats.org/drawingml/2006/main" r:id="rId32" tooltip="&quot;Хабрэффект.ру&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abrastorage.org/storage/habraeffect/9c/29/9c29814ed394481c582cd69fc8289c52.png">
                      <a:hlinkClick r:id="rId32" tooltip="&quot;Хабрэффект.ру&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00400" cy="719873"/>
                    </a:xfrm>
                    <a:prstGeom prst="rect">
                      <a:avLst/>
                    </a:prstGeom>
                    <a:noFill/>
                    <a:ln>
                      <a:noFill/>
                    </a:ln>
                  </pic:spPr>
                </pic:pic>
              </a:graphicData>
            </a:graphic>
          </wp:inline>
        </w:drawing>
      </w:r>
      <w:r w:rsidR="001D16A9" w:rsidRPr="001D16A9">
        <w:rPr>
          <w:color w:val="auto"/>
          <w:szCs w:val="28"/>
          <w:lang w:val="ru-RU"/>
        </w:rPr>
        <w:tab/>
      </w:r>
      <w:r w:rsidR="001D16A9" w:rsidRPr="001D16A9">
        <w:rPr>
          <w:color w:val="auto"/>
          <w:szCs w:val="28"/>
          <w:lang w:val="ru-RU"/>
        </w:rPr>
        <w:tab/>
      </w:r>
      <w:r w:rsidR="007463E9" w:rsidRPr="001F040C">
        <w:rPr>
          <w:color w:val="auto"/>
          <w:szCs w:val="28"/>
          <w:lang w:val="ru-RU"/>
          <w:rPrChange w:id="38" w:author="Asus" w:date="2014-06-08T23:14:00Z">
            <w:rPr>
              <w:color w:val="auto"/>
              <w:szCs w:val="28"/>
              <w:lang w:val="en-US"/>
            </w:rPr>
          </w:rPrChange>
        </w:rPr>
        <w:tab/>
      </w:r>
      <w:r w:rsidR="001D16A9" w:rsidRPr="001D16A9">
        <w:rPr>
          <w:color w:val="auto"/>
          <w:szCs w:val="28"/>
          <w:lang w:val="ru-RU"/>
        </w:rPr>
        <w:t>(2.12)</w:t>
      </w:r>
    </w:p>
    <w:p w14:paraId="710ECF56" w14:textId="18049C56" w:rsidR="00E40E33" w:rsidRDefault="00E40E33" w:rsidP="001E1BAB">
      <w:pPr>
        <w:shd w:val="clear" w:color="auto" w:fill="FFFFFF"/>
        <w:spacing w:after="0"/>
        <w:jc w:val="both"/>
        <w:textAlignment w:val="baseline"/>
        <w:rPr>
          <w:color w:val="auto"/>
          <w:szCs w:val="28"/>
        </w:rPr>
      </w:pPr>
      <w:r w:rsidRPr="00E40E33">
        <w:rPr>
          <w:color w:val="auto"/>
          <w:szCs w:val="28"/>
        </w:rPr>
        <w:t xml:space="preserve">Нехай </w:t>
      </w:r>
      <w:r w:rsidR="001D16A9" w:rsidRPr="001D16A9">
        <w:rPr>
          <w:i/>
          <w:color w:val="auto"/>
          <w:szCs w:val="28"/>
          <w:lang w:val="en-US"/>
        </w:rPr>
        <w:t>r</w:t>
      </w:r>
      <w:r w:rsidRPr="00E40E33">
        <w:rPr>
          <w:color w:val="auto"/>
          <w:szCs w:val="28"/>
        </w:rPr>
        <w:t xml:space="preserve"> </w:t>
      </w:r>
      <w:r w:rsidR="001D16A9">
        <w:rPr>
          <w:color w:val="auto"/>
          <w:szCs w:val="28"/>
        </w:rPr>
        <w:t>–</w:t>
      </w:r>
      <w:r w:rsidRPr="00E40E33">
        <w:rPr>
          <w:color w:val="auto"/>
          <w:szCs w:val="28"/>
        </w:rPr>
        <w:t xml:space="preserve"> відношення більшого вигину до меншого,</w:t>
      </w:r>
      <w:r w:rsidR="001D16A9" w:rsidRPr="001D16A9">
        <w:rPr>
          <w:color w:val="auto"/>
          <w:szCs w:val="28"/>
          <w:lang w:val="ru-RU"/>
        </w:rPr>
        <w:t xml:space="preserve"> </w:t>
      </w:r>
      <w:r w:rsidR="001D16A9" w:rsidRPr="001D16A9">
        <w:rPr>
          <w:i/>
          <w:color w:val="auto"/>
          <w:szCs w:val="28"/>
          <w:lang w:val="en-US"/>
        </w:rPr>
        <w:t>α</w:t>
      </w:r>
      <w:r w:rsidR="001D16A9" w:rsidRPr="001D16A9">
        <w:rPr>
          <w:i/>
          <w:color w:val="auto"/>
          <w:szCs w:val="28"/>
          <w:lang w:val="ru-RU"/>
        </w:rPr>
        <w:t>=</w:t>
      </w:r>
      <w:r w:rsidR="001D16A9" w:rsidRPr="001D16A9">
        <w:rPr>
          <w:i/>
          <w:color w:val="auto"/>
          <w:szCs w:val="28"/>
          <w:lang w:val="en-US"/>
        </w:rPr>
        <w:t>rβ</w:t>
      </w:r>
      <w:r>
        <w:rPr>
          <w:color w:val="auto"/>
          <w:szCs w:val="28"/>
        </w:rPr>
        <w:t xml:space="preserve"> т</w:t>
      </w:r>
      <w:r w:rsidRPr="00E40E33">
        <w:rPr>
          <w:color w:val="auto"/>
          <w:szCs w:val="28"/>
        </w:rPr>
        <w:t>оді</w:t>
      </w:r>
    </w:p>
    <w:p w14:paraId="60350D60" w14:textId="77777777" w:rsidR="00E40E33" w:rsidRDefault="00E40E33" w:rsidP="001E1BAB">
      <w:pPr>
        <w:shd w:val="clear" w:color="auto" w:fill="FFFFFF"/>
        <w:spacing w:after="0"/>
        <w:jc w:val="both"/>
        <w:textAlignment w:val="baseline"/>
        <w:rPr>
          <w:color w:val="auto"/>
          <w:szCs w:val="28"/>
        </w:rPr>
      </w:pPr>
    </w:p>
    <w:p w14:paraId="6E4F14E2" w14:textId="153F0AFB" w:rsidR="00ED7917" w:rsidRPr="001F040C" w:rsidRDefault="001E2DA6" w:rsidP="001D16A9">
      <w:pPr>
        <w:shd w:val="clear" w:color="auto" w:fill="FFFFFF"/>
        <w:spacing w:after="0"/>
        <w:ind w:firstLine="1276"/>
        <w:jc w:val="both"/>
        <w:textAlignment w:val="baseline"/>
        <w:rPr>
          <w:color w:val="auto"/>
          <w:szCs w:val="28"/>
          <w:lang w:val="ru-RU"/>
          <w:rPrChange w:id="39" w:author="Asus" w:date="2014-06-08T23:14:00Z">
            <w:rPr>
              <w:color w:val="auto"/>
              <w:szCs w:val="28"/>
              <w:lang w:val="en-US"/>
            </w:rPr>
          </w:rPrChange>
        </w:rPr>
      </w:pPr>
      <w:r w:rsidRPr="00FC0DE0">
        <w:rPr>
          <w:noProof/>
          <w:color w:val="auto"/>
          <w:szCs w:val="28"/>
          <w:bdr w:val="none" w:sz="0" w:space="0" w:color="auto" w:frame="1"/>
        </w:rPr>
        <w:drawing>
          <wp:inline distT="0" distB="0" distL="0" distR="0" wp14:anchorId="2061AA6D" wp14:editId="5DD3D543">
            <wp:extent cx="4448175" cy="628650"/>
            <wp:effectExtent l="0" t="0" r="9525" b="0"/>
            <wp:docPr id="51" name="Рисунок 51" descr="http://habrastorage.org/storage/habraeffect/54/3d/543d8e41fed6b4fd72fb643a512c7c41.png">
              <a:hlinkClick xmlns:a="http://schemas.openxmlformats.org/drawingml/2006/main" r:id="rId34" tooltip="&quot;Хабрэффект.ру&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abrastorage.org/storage/habraeffect/54/3d/543d8e41fed6b4fd72fb643a512c7c41.png">
                      <a:hlinkClick r:id="rId34" tooltip="&quot;Хабрэффект.ру&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8175" cy="628650"/>
                    </a:xfrm>
                    <a:prstGeom prst="rect">
                      <a:avLst/>
                    </a:prstGeom>
                    <a:noFill/>
                    <a:ln>
                      <a:noFill/>
                    </a:ln>
                  </pic:spPr>
                </pic:pic>
              </a:graphicData>
            </a:graphic>
          </wp:inline>
        </w:drawing>
      </w:r>
      <w:r w:rsidR="001D16A9" w:rsidRPr="001D16A9">
        <w:rPr>
          <w:color w:val="auto"/>
          <w:szCs w:val="28"/>
        </w:rPr>
        <w:tab/>
        <w:t>(2.13)</w:t>
      </w:r>
    </w:p>
    <w:p w14:paraId="2E95071E" w14:textId="77777777" w:rsidR="001D16A9" w:rsidRPr="001F040C" w:rsidRDefault="001D16A9" w:rsidP="001D16A9">
      <w:pPr>
        <w:shd w:val="clear" w:color="auto" w:fill="FFFFFF"/>
        <w:spacing w:after="0"/>
        <w:ind w:firstLine="1276"/>
        <w:jc w:val="both"/>
        <w:textAlignment w:val="baseline"/>
        <w:rPr>
          <w:color w:val="auto"/>
          <w:szCs w:val="28"/>
          <w:lang w:val="ru-RU"/>
          <w:rPrChange w:id="40" w:author="Asus" w:date="2014-06-08T23:14:00Z">
            <w:rPr>
              <w:color w:val="auto"/>
              <w:szCs w:val="28"/>
              <w:lang w:val="en-US"/>
            </w:rPr>
          </w:rPrChange>
        </w:rPr>
      </w:pPr>
    </w:p>
    <w:p w14:paraId="6AE1095A" w14:textId="77777777" w:rsidR="00E40E33" w:rsidRPr="002F65B1" w:rsidRDefault="00E40E33" w:rsidP="001E1BAB">
      <w:pPr>
        <w:shd w:val="clear" w:color="auto" w:fill="FFFFFF"/>
        <w:spacing w:after="0"/>
        <w:jc w:val="both"/>
        <w:textAlignment w:val="baseline"/>
        <w:rPr>
          <w:color w:val="auto"/>
          <w:szCs w:val="28"/>
          <w:lang w:val="ru-RU"/>
        </w:rPr>
      </w:pPr>
      <w:r w:rsidRPr="00E40E33">
        <w:rPr>
          <w:color w:val="auto"/>
          <w:szCs w:val="28"/>
        </w:rPr>
        <w:t>і точка розглядається далі, якщо</w:t>
      </w:r>
    </w:p>
    <w:p w14:paraId="263ECBC3" w14:textId="77777777" w:rsidR="001D16A9" w:rsidRPr="002F65B1" w:rsidRDefault="001D16A9" w:rsidP="001E1BAB">
      <w:pPr>
        <w:shd w:val="clear" w:color="auto" w:fill="FFFFFF"/>
        <w:spacing w:after="0"/>
        <w:jc w:val="both"/>
        <w:textAlignment w:val="baseline"/>
        <w:rPr>
          <w:color w:val="auto"/>
          <w:szCs w:val="28"/>
          <w:lang w:val="ru-RU"/>
        </w:rPr>
      </w:pPr>
    </w:p>
    <w:p w14:paraId="5630A739" w14:textId="0B2B27D5" w:rsidR="00ED7917" w:rsidRPr="001D16A9" w:rsidRDefault="001E2DA6" w:rsidP="001D16A9">
      <w:pPr>
        <w:shd w:val="clear" w:color="auto" w:fill="FFFFFF"/>
        <w:spacing w:after="0"/>
        <w:ind w:firstLine="3402"/>
        <w:jc w:val="both"/>
        <w:textAlignment w:val="baseline"/>
        <w:rPr>
          <w:bCs/>
          <w:color w:val="auto"/>
          <w:szCs w:val="28"/>
          <w:lang w:val="ru-RU"/>
        </w:rPr>
      </w:pPr>
      <w:r w:rsidRPr="00FC0DE0">
        <w:rPr>
          <w:noProof/>
          <w:color w:val="auto"/>
          <w:szCs w:val="28"/>
          <w:bdr w:val="none" w:sz="0" w:space="0" w:color="auto" w:frame="1"/>
        </w:rPr>
        <w:drawing>
          <wp:inline distT="0" distB="0" distL="0" distR="0" wp14:anchorId="22A957FD" wp14:editId="55A146EC">
            <wp:extent cx="1914525" cy="581025"/>
            <wp:effectExtent l="0" t="0" r="9525" b="9525"/>
            <wp:docPr id="50" name="Рисунок 50" descr="http://habrastorage.org/storage/habraeffect/01/78/01785ec8ecf029bec431e39848d86a9f.png">
              <a:hlinkClick xmlns:a="http://schemas.openxmlformats.org/drawingml/2006/main" r:id="rId36" tooltip="&quot;Хабрэффект.ру&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abrastorage.org/storage/habraeffect/01/78/01785ec8ecf029bec431e39848d86a9f.png">
                      <a:hlinkClick r:id="rId36" tooltip="&quot;Хабрэффект.ру&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14525" cy="581025"/>
                    </a:xfrm>
                    <a:prstGeom prst="rect">
                      <a:avLst/>
                    </a:prstGeom>
                    <a:noFill/>
                    <a:ln>
                      <a:noFill/>
                    </a:ln>
                  </pic:spPr>
                </pic:pic>
              </a:graphicData>
            </a:graphic>
          </wp:inline>
        </w:drawing>
      </w:r>
      <w:r w:rsidR="001D16A9" w:rsidRPr="001D16A9">
        <w:rPr>
          <w:bCs/>
          <w:color w:val="auto"/>
          <w:szCs w:val="28"/>
          <w:lang w:val="ru-RU"/>
        </w:rPr>
        <w:tab/>
      </w:r>
      <w:r w:rsidR="001D16A9" w:rsidRPr="001D16A9">
        <w:rPr>
          <w:bCs/>
          <w:color w:val="auto"/>
          <w:szCs w:val="28"/>
          <w:lang w:val="ru-RU"/>
        </w:rPr>
        <w:tab/>
      </w:r>
      <w:r w:rsidR="001D16A9" w:rsidRPr="001D16A9">
        <w:rPr>
          <w:bCs/>
          <w:color w:val="auto"/>
          <w:szCs w:val="28"/>
          <w:lang w:val="ru-RU"/>
        </w:rPr>
        <w:tab/>
      </w:r>
      <w:r w:rsidR="001D16A9" w:rsidRPr="002F65B1">
        <w:rPr>
          <w:bCs/>
          <w:color w:val="auto"/>
          <w:szCs w:val="28"/>
          <w:lang w:val="ru-RU"/>
        </w:rPr>
        <w:tab/>
      </w:r>
      <w:r w:rsidR="001D16A9" w:rsidRPr="001D16A9">
        <w:rPr>
          <w:bCs/>
          <w:color w:val="auto"/>
          <w:szCs w:val="28"/>
          <w:lang w:val="ru-RU"/>
        </w:rPr>
        <w:t>(2.14)</w:t>
      </w:r>
    </w:p>
    <w:p w14:paraId="238C1458" w14:textId="77777777" w:rsidR="00ED7917" w:rsidRDefault="00ED7917" w:rsidP="001E1BAB">
      <w:pPr>
        <w:shd w:val="clear" w:color="auto" w:fill="FFFFFF"/>
        <w:spacing w:after="0"/>
        <w:jc w:val="both"/>
        <w:textAlignment w:val="baseline"/>
        <w:rPr>
          <w:color w:val="auto"/>
          <w:szCs w:val="28"/>
        </w:rPr>
      </w:pPr>
    </w:p>
    <w:p w14:paraId="4FF53741" w14:textId="77777777" w:rsidR="00E40E33" w:rsidRPr="00E40E33" w:rsidRDefault="00E40E33" w:rsidP="001E1BAB">
      <w:pPr>
        <w:shd w:val="clear" w:color="auto" w:fill="FFFFFF"/>
        <w:spacing w:after="0"/>
        <w:jc w:val="both"/>
        <w:textAlignment w:val="baseline"/>
        <w:rPr>
          <w:color w:val="auto"/>
          <w:szCs w:val="28"/>
        </w:rPr>
      </w:pPr>
      <w:r w:rsidRPr="00E40E33">
        <w:rPr>
          <w:color w:val="auto"/>
          <w:szCs w:val="28"/>
        </w:rPr>
        <w:t xml:space="preserve">Після визначення того якась точка є ключовою, потрібно обчислити її орієнтацію. Як буде видно далі, точка може мати декілька напрямів. </w:t>
      </w:r>
    </w:p>
    <w:p w14:paraId="0D5596CD" w14:textId="77777777" w:rsidR="00E40E33" w:rsidRDefault="00E40E33" w:rsidP="001E1BAB">
      <w:pPr>
        <w:shd w:val="clear" w:color="auto" w:fill="FFFFFF"/>
        <w:spacing w:after="0"/>
        <w:jc w:val="both"/>
        <w:textAlignment w:val="baseline"/>
        <w:rPr>
          <w:color w:val="auto"/>
          <w:szCs w:val="28"/>
        </w:rPr>
      </w:pPr>
      <w:r w:rsidRPr="00E40E33">
        <w:rPr>
          <w:color w:val="auto"/>
          <w:szCs w:val="28"/>
        </w:rPr>
        <w:t>Напрямок ключовою точки обчислюється виходячи з напрямків градієнтів точок, сусідніх з особливою. Всі обчислення градієнтів виробляються на зображенні в піраміді гауссіанов, з масштабом найбільш близьким до масштабу ключовою точки. Для довідки: величина і напрямок градієнта в точці (х, у) обчислюються за формулами</w:t>
      </w:r>
    </w:p>
    <w:p w14:paraId="2786F650" w14:textId="77777777" w:rsidR="00E40E33" w:rsidRDefault="00E40E33" w:rsidP="001E1BAB">
      <w:pPr>
        <w:shd w:val="clear" w:color="auto" w:fill="FFFFFF"/>
        <w:spacing w:after="0"/>
        <w:jc w:val="both"/>
        <w:textAlignment w:val="baseline"/>
        <w:rPr>
          <w:color w:val="auto"/>
          <w:szCs w:val="28"/>
        </w:rPr>
      </w:pPr>
    </w:p>
    <w:p w14:paraId="7FA42B9B" w14:textId="22F91533" w:rsidR="00ED7917" w:rsidRPr="00242097" w:rsidRDefault="001E2DA6" w:rsidP="002F65B1">
      <w:pPr>
        <w:shd w:val="clear" w:color="auto" w:fill="FFFFFF"/>
        <w:spacing w:after="0"/>
        <w:ind w:firstLine="0"/>
        <w:jc w:val="both"/>
        <w:textAlignment w:val="baseline"/>
        <w:rPr>
          <w:iCs/>
          <w:color w:val="auto"/>
          <w:szCs w:val="28"/>
          <w:bdr w:val="none" w:sz="0" w:space="0" w:color="auto" w:frame="1"/>
          <w:lang w:val="ru-RU"/>
        </w:rPr>
      </w:pPr>
      <w:r w:rsidRPr="002F65B1">
        <w:rPr>
          <w:noProof/>
          <w:color w:val="auto"/>
          <w:szCs w:val="28"/>
          <w:bdr w:val="none" w:sz="0" w:space="0" w:color="auto" w:frame="1"/>
        </w:rPr>
        <w:drawing>
          <wp:inline distT="0" distB="0" distL="0" distR="0" wp14:anchorId="272AA68D" wp14:editId="2A442865">
            <wp:extent cx="5410200" cy="765594"/>
            <wp:effectExtent l="0" t="0" r="0" b="0"/>
            <wp:docPr id="49" name="Рисунок 49" descr="http://habrastorage.org/storage/habraeffect/6f/1d/6f1d94782e376000e3e474953c59c6d7.png">
              <a:hlinkClick xmlns:a="http://schemas.openxmlformats.org/drawingml/2006/main" r:id="rId38" tooltip="&quot;Хабрэффект.ру&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habrastorage.org/storage/habraeffect/6f/1d/6f1d94782e376000e3e474953c59c6d7.png">
                      <a:hlinkClick r:id="rId38" tooltip="&quot;Хабрэффект.ру&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10200" cy="765594"/>
                    </a:xfrm>
                    <a:prstGeom prst="rect">
                      <a:avLst/>
                    </a:prstGeom>
                    <a:noFill/>
                    <a:ln>
                      <a:noFill/>
                    </a:ln>
                  </pic:spPr>
                </pic:pic>
              </a:graphicData>
            </a:graphic>
          </wp:inline>
        </w:drawing>
      </w:r>
      <w:r w:rsidR="002F65B1" w:rsidRPr="002F65B1">
        <w:rPr>
          <w:iCs/>
          <w:color w:val="auto"/>
          <w:szCs w:val="28"/>
          <w:bdr w:val="none" w:sz="0" w:space="0" w:color="auto" w:frame="1"/>
          <w:lang w:val="ru-RU"/>
        </w:rPr>
        <w:t>(</w:t>
      </w:r>
      <w:r w:rsidR="002F65B1" w:rsidRPr="00242097">
        <w:rPr>
          <w:iCs/>
          <w:color w:val="auto"/>
          <w:szCs w:val="28"/>
          <w:bdr w:val="none" w:sz="0" w:space="0" w:color="auto" w:frame="1"/>
          <w:lang w:val="ru-RU"/>
        </w:rPr>
        <w:t>2.15)</w:t>
      </w:r>
    </w:p>
    <w:p w14:paraId="5829E3A0" w14:textId="77777777" w:rsidR="00E40E33" w:rsidRDefault="00E40E33" w:rsidP="001E1BAB">
      <w:pPr>
        <w:shd w:val="clear" w:color="auto" w:fill="FFFFFF"/>
        <w:spacing w:after="0"/>
        <w:jc w:val="both"/>
        <w:textAlignment w:val="baseline"/>
        <w:rPr>
          <w:i/>
          <w:iCs/>
          <w:color w:val="auto"/>
          <w:szCs w:val="28"/>
          <w:bdr w:val="none" w:sz="0" w:space="0" w:color="auto" w:frame="1"/>
        </w:rPr>
      </w:pPr>
    </w:p>
    <w:p w14:paraId="5A0E56F4" w14:textId="029D3D7A" w:rsidR="00E40E33" w:rsidRDefault="00E40E33" w:rsidP="001E1BAB">
      <w:pPr>
        <w:shd w:val="clear" w:color="auto" w:fill="FFFFFF"/>
        <w:spacing w:after="0"/>
        <w:jc w:val="both"/>
        <w:textAlignment w:val="baseline"/>
        <w:rPr>
          <w:iCs/>
          <w:color w:val="auto"/>
          <w:szCs w:val="28"/>
          <w:bdr w:val="none" w:sz="0" w:space="0" w:color="auto" w:frame="1"/>
        </w:rPr>
      </w:pPr>
      <w:r w:rsidRPr="002F65B1">
        <w:rPr>
          <w:i/>
          <w:iCs/>
          <w:color w:val="auto"/>
          <w:szCs w:val="28"/>
          <w:bdr w:val="none" w:sz="0" w:space="0" w:color="auto" w:frame="1"/>
          <w:lang w:val="en-US"/>
        </w:rPr>
        <w:t>m</w:t>
      </w:r>
      <w:r w:rsidRPr="00E40E33">
        <w:rPr>
          <w:iCs/>
          <w:color w:val="auto"/>
          <w:szCs w:val="28"/>
          <w:bdr w:val="none" w:sz="0" w:space="0" w:color="auto" w:frame="1"/>
        </w:rPr>
        <w:t xml:space="preserve"> </w:t>
      </w:r>
      <w:r w:rsidR="00242097">
        <w:rPr>
          <w:iCs/>
          <w:color w:val="auto"/>
          <w:szCs w:val="28"/>
          <w:bdr w:val="none" w:sz="0" w:space="0" w:color="auto" w:frame="1"/>
        </w:rPr>
        <w:t>–</w:t>
      </w:r>
      <w:r w:rsidRPr="00E40E33">
        <w:rPr>
          <w:iCs/>
          <w:color w:val="auto"/>
          <w:szCs w:val="28"/>
          <w:bdr w:val="none" w:sz="0" w:space="0" w:color="auto" w:frame="1"/>
        </w:rPr>
        <w:t xml:space="preserve"> величина градієнта, </w:t>
      </w:r>
    </w:p>
    <w:p w14:paraId="732AA2B5" w14:textId="742370D4" w:rsidR="00E40E33" w:rsidRPr="00242097" w:rsidRDefault="00E40E33" w:rsidP="001E1BAB">
      <w:pPr>
        <w:shd w:val="clear" w:color="auto" w:fill="FFFFFF"/>
        <w:spacing w:after="0"/>
        <w:jc w:val="both"/>
        <w:textAlignment w:val="baseline"/>
        <w:rPr>
          <w:iCs/>
          <w:color w:val="auto"/>
          <w:szCs w:val="28"/>
          <w:bdr w:val="none" w:sz="0" w:space="0" w:color="auto" w:frame="1"/>
          <w:lang w:val="ru-RU"/>
        </w:rPr>
      </w:pPr>
      <w:r w:rsidRPr="002F65B1">
        <w:rPr>
          <w:i/>
          <w:iCs/>
          <w:color w:val="auto"/>
          <w:szCs w:val="28"/>
          <w:bdr w:val="none" w:sz="0" w:space="0" w:color="auto" w:frame="1"/>
        </w:rPr>
        <w:t>ɵ</w:t>
      </w:r>
      <w:r w:rsidRPr="00E40E33">
        <w:rPr>
          <w:iCs/>
          <w:color w:val="auto"/>
          <w:szCs w:val="28"/>
          <w:bdr w:val="none" w:sz="0" w:space="0" w:color="auto" w:frame="1"/>
        </w:rPr>
        <w:t xml:space="preserve"> </w:t>
      </w:r>
      <w:r w:rsidR="00242097">
        <w:rPr>
          <w:iCs/>
          <w:color w:val="auto"/>
          <w:szCs w:val="28"/>
          <w:bdr w:val="none" w:sz="0" w:space="0" w:color="auto" w:frame="1"/>
          <w:lang w:val="ru-RU"/>
        </w:rPr>
        <w:noBreakHyphen/>
        <w:t xml:space="preserve"> </w:t>
      </w:r>
      <w:r w:rsidRPr="00E40E33">
        <w:rPr>
          <w:iCs/>
          <w:color w:val="auto"/>
          <w:szCs w:val="28"/>
          <w:bdr w:val="none" w:sz="0" w:space="0" w:color="auto" w:frame="1"/>
        </w:rPr>
        <w:t>напрям</w:t>
      </w:r>
      <w:r w:rsidR="00242097" w:rsidRPr="00242097">
        <w:rPr>
          <w:iCs/>
          <w:color w:val="auto"/>
          <w:szCs w:val="28"/>
          <w:bdr w:val="none" w:sz="0" w:space="0" w:color="auto" w:frame="1"/>
          <w:lang w:val="ru-RU"/>
        </w:rPr>
        <w:t xml:space="preserve"> </w:t>
      </w:r>
      <w:r w:rsidR="00242097" w:rsidRPr="00E40E33">
        <w:rPr>
          <w:iCs/>
          <w:color w:val="auto"/>
          <w:szCs w:val="28"/>
          <w:bdr w:val="none" w:sz="0" w:space="0" w:color="auto" w:frame="1"/>
        </w:rPr>
        <w:t>градієнта</w:t>
      </w:r>
      <w:r w:rsidR="00242097">
        <w:rPr>
          <w:iCs/>
          <w:color w:val="auto"/>
          <w:szCs w:val="28"/>
          <w:bdr w:val="none" w:sz="0" w:space="0" w:color="auto" w:frame="1"/>
          <w:lang w:val="ru-RU"/>
        </w:rPr>
        <w:t>.</w:t>
      </w:r>
    </w:p>
    <w:p w14:paraId="45B0F250" w14:textId="76E87B62" w:rsidR="00E40E33" w:rsidRPr="00E40E33" w:rsidRDefault="00E40E33" w:rsidP="001E1BAB">
      <w:pPr>
        <w:shd w:val="clear" w:color="auto" w:fill="FFFFFF"/>
        <w:spacing w:after="0"/>
        <w:jc w:val="both"/>
        <w:textAlignment w:val="baseline"/>
        <w:rPr>
          <w:iCs/>
          <w:color w:val="auto"/>
          <w:szCs w:val="28"/>
          <w:bdr w:val="none" w:sz="0" w:space="0" w:color="auto" w:frame="1"/>
        </w:rPr>
      </w:pPr>
      <w:r w:rsidRPr="00E40E33">
        <w:rPr>
          <w:iCs/>
          <w:color w:val="auto"/>
          <w:szCs w:val="28"/>
          <w:bdr w:val="none" w:sz="0" w:space="0" w:color="auto" w:frame="1"/>
        </w:rPr>
        <w:t xml:space="preserve">Для початку визначимо вікно </w:t>
      </w:r>
      <w:commentRangeStart w:id="41"/>
      <w:r w:rsidRPr="00E40E33">
        <w:rPr>
          <w:iCs/>
          <w:color w:val="auto"/>
          <w:szCs w:val="28"/>
          <w:bdr w:val="none" w:sz="0" w:space="0" w:color="auto" w:frame="1"/>
        </w:rPr>
        <w:t>(околиц</w:t>
      </w:r>
      <w:ins w:id="42" w:author="Asus" w:date="2014-06-08T23:22:00Z">
        <w:r w:rsidR="00B755C7">
          <w:rPr>
            <w:iCs/>
            <w:color w:val="auto"/>
            <w:szCs w:val="28"/>
            <w:bdr w:val="none" w:sz="0" w:space="0" w:color="auto" w:frame="1"/>
          </w:rPr>
          <w:t>ю</w:t>
        </w:r>
      </w:ins>
      <w:r w:rsidRPr="00E40E33">
        <w:rPr>
          <w:iCs/>
          <w:color w:val="auto"/>
          <w:szCs w:val="28"/>
          <w:bdr w:val="none" w:sz="0" w:space="0" w:color="auto" w:frame="1"/>
        </w:rPr>
        <w:t>я)</w:t>
      </w:r>
      <w:commentRangeEnd w:id="41"/>
      <w:r w:rsidR="00B755C7">
        <w:rPr>
          <w:rStyle w:val="aff8"/>
        </w:rPr>
        <w:commentReference w:id="41"/>
      </w:r>
      <w:r w:rsidRPr="00E40E33">
        <w:rPr>
          <w:iCs/>
          <w:color w:val="auto"/>
          <w:szCs w:val="28"/>
          <w:bdr w:val="none" w:sz="0" w:space="0" w:color="auto" w:frame="1"/>
        </w:rPr>
        <w:t xml:space="preserve"> ключової точки, в якому будуть розглянуті градієнти. По суті, це буде вікно, необхідну для згортки з гаусовим ядром, причому воно буде круглим і радіус розмиття для цього ядра (</w:t>
      </w:r>
      <w:r w:rsidR="00242097" w:rsidRPr="00242097">
        <w:rPr>
          <w:i/>
          <w:iCs/>
          <w:color w:val="auto"/>
          <w:szCs w:val="28"/>
          <w:bdr w:val="none" w:sz="0" w:space="0" w:color="auto" w:frame="1"/>
        </w:rPr>
        <w:t>σ=</w:t>
      </w:r>
      <w:r w:rsidRPr="00242097">
        <w:rPr>
          <w:i/>
          <w:iCs/>
          <w:color w:val="auto"/>
          <w:szCs w:val="28"/>
          <w:bdr w:val="none" w:sz="0" w:space="0" w:color="auto" w:frame="1"/>
        </w:rPr>
        <w:t>1,5</w:t>
      </w:r>
      <w:r w:rsidR="00242097" w:rsidRPr="00242097">
        <w:rPr>
          <w:iCs/>
          <w:color w:val="auto"/>
          <w:szCs w:val="28"/>
          <w:bdr w:val="none" w:sz="0" w:space="0" w:color="auto" w:frame="1"/>
        </w:rPr>
        <w:t>)</w:t>
      </w:r>
      <w:r w:rsidRPr="00E40E33">
        <w:rPr>
          <w:iCs/>
          <w:color w:val="auto"/>
          <w:szCs w:val="28"/>
          <w:bdr w:val="none" w:sz="0" w:space="0" w:color="auto" w:frame="1"/>
        </w:rPr>
        <w:t xml:space="preserve"> масштаб ключовою точки. Для гауссова ядра діє так зване правило «трьох сигм». Воно полягає в тому , що значення гауссова ядра дуже близько до нуля на відстані, що перевищує </w:t>
      </w:r>
      <w:r w:rsidRPr="00242097">
        <w:rPr>
          <w:i/>
          <w:iCs/>
          <w:color w:val="auto"/>
          <w:szCs w:val="28"/>
          <w:bdr w:val="none" w:sz="0" w:space="0" w:color="auto" w:frame="1"/>
        </w:rPr>
        <w:t>3</w:t>
      </w:r>
      <w:r w:rsidR="00242097" w:rsidRPr="00242097">
        <w:rPr>
          <w:i/>
          <w:iCs/>
          <w:color w:val="auto"/>
          <w:szCs w:val="28"/>
          <w:bdr w:val="none" w:sz="0" w:space="0" w:color="auto" w:frame="1"/>
        </w:rPr>
        <w:t>σ</w:t>
      </w:r>
      <w:r w:rsidRPr="00E40E33">
        <w:rPr>
          <w:iCs/>
          <w:color w:val="auto"/>
          <w:szCs w:val="28"/>
          <w:bdr w:val="none" w:sz="0" w:space="0" w:color="auto" w:frame="1"/>
        </w:rPr>
        <w:t xml:space="preserve">. Таким чином, радіус вікна визначається як </w:t>
      </w:r>
      <w:r w:rsidR="00242097" w:rsidRPr="00242097">
        <w:rPr>
          <w:i/>
          <w:iCs/>
          <w:color w:val="auto"/>
          <w:szCs w:val="28"/>
          <w:bdr w:val="none" w:sz="0" w:space="0" w:color="auto" w:frame="1"/>
        </w:rPr>
        <w:t>3σ</w:t>
      </w:r>
      <w:r w:rsidRPr="00E40E33">
        <w:rPr>
          <w:iCs/>
          <w:color w:val="auto"/>
          <w:szCs w:val="28"/>
          <w:bdr w:val="none" w:sz="0" w:space="0" w:color="auto" w:frame="1"/>
        </w:rPr>
        <w:t>.</w:t>
      </w:r>
    </w:p>
    <w:p w14:paraId="304CCAF1" w14:textId="5267D3C1" w:rsidR="00E40E33" w:rsidRPr="00E40E33" w:rsidRDefault="00E40E33" w:rsidP="001E1BAB">
      <w:pPr>
        <w:shd w:val="clear" w:color="auto" w:fill="FFFFFF"/>
        <w:spacing w:after="0"/>
        <w:jc w:val="both"/>
        <w:textAlignment w:val="baseline"/>
        <w:rPr>
          <w:iCs/>
          <w:color w:val="auto"/>
          <w:szCs w:val="28"/>
          <w:bdr w:val="none" w:sz="0" w:space="0" w:color="auto" w:frame="1"/>
        </w:rPr>
      </w:pPr>
      <w:r w:rsidRPr="00E40E33">
        <w:rPr>
          <w:iCs/>
          <w:color w:val="auto"/>
          <w:szCs w:val="28"/>
          <w:bdr w:val="none" w:sz="0" w:space="0" w:color="auto" w:frame="1"/>
        </w:rPr>
        <w:t xml:space="preserve">Напрямок ключовою точки знайдемо з гістограми напрямків </w:t>
      </w:r>
      <w:r w:rsidRPr="007463E9">
        <w:rPr>
          <w:i/>
          <w:iCs/>
          <w:color w:val="auto"/>
          <w:szCs w:val="28"/>
          <w:bdr w:val="none" w:sz="0" w:space="0" w:color="auto" w:frame="1"/>
        </w:rPr>
        <w:t>О</w:t>
      </w:r>
      <w:r w:rsidRPr="00E40E33">
        <w:rPr>
          <w:iCs/>
          <w:color w:val="auto"/>
          <w:szCs w:val="28"/>
          <w:bdr w:val="none" w:sz="0" w:space="0" w:color="auto" w:frame="1"/>
        </w:rPr>
        <w:t>. Гістограма складається з 36 компонент , які рівномірно покривають проміжок в 360</w:t>
      </w:r>
      <w:r w:rsidR="007463E9" w:rsidRPr="007463E9">
        <w:rPr>
          <w:iCs/>
          <w:color w:val="auto"/>
          <w:szCs w:val="28"/>
          <w:bdr w:val="none" w:sz="0" w:space="0" w:color="auto" w:frame="1"/>
          <w:vertAlign w:val="superscript"/>
          <w:lang w:val="ru-RU"/>
        </w:rPr>
        <w:t>о</w:t>
      </w:r>
      <w:r w:rsidRPr="00E40E33">
        <w:rPr>
          <w:iCs/>
          <w:color w:val="auto"/>
          <w:szCs w:val="28"/>
          <w:bdr w:val="none" w:sz="0" w:space="0" w:color="auto" w:frame="1"/>
        </w:rPr>
        <w:t>, і формується вона таким чином: кожна точка вікна (</w:t>
      </w:r>
      <w:r w:rsidRPr="007463E9">
        <w:rPr>
          <w:i/>
          <w:iCs/>
          <w:color w:val="auto"/>
          <w:szCs w:val="28"/>
          <w:bdr w:val="none" w:sz="0" w:space="0" w:color="auto" w:frame="1"/>
        </w:rPr>
        <w:t>х, у</w:t>
      </w:r>
      <w:r w:rsidRPr="00E40E33">
        <w:rPr>
          <w:iCs/>
          <w:color w:val="auto"/>
          <w:szCs w:val="28"/>
          <w:bdr w:val="none" w:sz="0" w:space="0" w:color="auto" w:frame="1"/>
        </w:rPr>
        <w:t xml:space="preserve">) вносить вклад, рівний </w:t>
      </w:r>
      <w:r w:rsidR="007463E9" w:rsidRPr="007463E9">
        <w:rPr>
          <w:i/>
          <w:iCs/>
          <w:color w:val="auto"/>
          <w:szCs w:val="28"/>
          <w:bdr w:val="none" w:sz="0" w:space="0" w:color="auto" w:frame="1"/>
          <w:lang w:val="en-US"/>
        </w:rPr>
        <w:t>m</w:t>
      </w:r>
      <w:r w:rsidRPr="007463E9">
        <w:rPr>
          <w:i/>
          <w:iCs/>
          <w:color w:val="auto"/>
          <w:szCs w:val="28"/>
          <w:bdr w:val="none" w:sz="0" w:space="0" w:color="auto" w:frame="1"/>
        </w:rPr>
        <w:t>*G(х, у,</w:t>
      </w:r>
      <w:r w:rsidR="007463E9" w:rsidRPr="007463E9">
        <w:rPr>
          <w:i/>
          <w:iCs/>
          <w:color w:val="auto"/>
          <w:szCs w:val="28"/>
          <w:bdr w:val="none" w:sz="0" w:space="0" w:color="auto" w:frame="1"/>
          <w:lang w:val="ru-RU"/>
        </w:rPr>
        <w:t xml:space="preserve"> </w:t>
      </w:r>
      <w:r w:rsidR="007463E9" w:rsidRPr="007463E9">
        <w:rPr>
          <w:i/>
          <w:iCs/>
          <w:color w:val="auto"/>
          <w:szCs w:val="28"/>
          <w:bdr w:val="none" w:sz="0" w:space="0" w:color="auto" w:frame="1"/>
        </w:rPr>
        <w:t>σ</w:t>
      </w:r>
      <w:r w:rsidRPr="007463E9">
        <w:rPr>
          <w:i/>
          <w:iCs/>
          <w:color w:val="auto"/>
          <w:szCs w:val="28"/>
          <w:bdr w:val="none" w:sz="0" w:space="0" w:color="auto" w:frame="1"/>
        </w:rPr>
        <w:t>)</w:t>
      </w:r>
      <w:r w:rsidRPr="00E40E33">
        <w:rPr>
          <w:iCs/>
          <w:color w:val="auto"/>
          <w:szCs w:val="28"/>
          <w:bdr w:val="none" w:sz="0" w:space="0" w:color="auto" w:frame="1"/>
        </w:rPr>
        <w:t xml:space="preserve">, в ту компоненту гістограми, яка покриває проміжок, що містить напрям градієнта </w:t>
      </w:r>
      <w:r w:rsidR="007463E9" w:rsidRPr="007463E9">
        <w:rPr>
          <w:i/>
          <w:iCs/>
          <w:color w:val="auto"/>
          <w:szCs w:val="28"/>
          <w:bdr w:val="none" w:sz="0" w:space="0" w:color="auto" w:frame="1"/>
        </w:rPr>
        <w:t>ɵ</w:t>
      </w:r>
      <w:r w:rsidRPr="007463E9">
        <w:rPr>
          <w:i/>
          <w:iCs/>
          <w:color w:val="auto"/>
          <w:szCs w:val="28"/>
          <w:bdr w:val="none" w:sz="0" w:space="0" w:color="auto" w:frame="1"/>
        </w:rPr>
        <w:t>(х, у)</w:t>
      </w:r>
      <w:r w:rsidRPr="00E40E33">
        <w:rPr>
          <w:iCs/>
          <w:color w:val="auto"/>
          <w:szCs w:val="28"/>
          <w:bdr w:val="none" w:sz="0" w:space="0" w:color="auto" w:frame="1"/>
        </w:rPr>
        <w:t>.</w:t>
      </w:r>
    </w:p>
    <w:p w14:paraId="0D125E43" w14:textId="4E6EDDFD" w:rsidR="00E40E33" w:rsidRPr="00E40E33" w:rsidRDefault="00E40E33" w:rsidP="001E1BAB">
      <w:pPr>
        <w:shd w:val="clear" w:color="auto" w:fill="FFFFFF"/>
        <w:spacing w:after="0"/>
        <w:jc w:val="both"/>
        <w:textAlignment w:val="baseline"/>
        <w:rPr>
          <w:iCs/>
          <w:color w:val="auto"/>
          <w:szCs w:val="28"/>
          <w:bdr w:val="none" w:sz="0" w:space="0" w:color="auto" w:frame="1"/>
        </w:rPr>
      </w:pPr>
      <w:r w:rsidRPr="00E40E33">
        <w:rPr>
          <w:iCs/>
          <w:color w:val="auto"/>
          <w:szCs w:val="28"/>
          <w:bdr w:val="none" w:sz="0" w:space="0" w:color="auto" w:frame="1"/>
        </w:rPr>
        <w:t xml:space="preserve">Напрямок ключовою точки лежить у проміжку, що покривається максимальної компонентою гістограми. Значення максимальної компоненти і двох сусідніх з нею інтерполюються параболою, і крапка максимуму цієї параболи береться в якості напрямку ключовою точки. Якщо в гістограмі є ще компоненти з величинами не менш </w:t>
      </w:r>
      <w:r w:rsidRPr="007463E9">
        <w:rPr>
          <w:i/>
          <w:iCs/>
          <w:color w:val="auto"/>
          <w:szCs w:val="28"/>
          <w:bdr w:val="none" w:sz="0" w:space="0" w:color="auto" w:frame="1"/>
        </w:rPr>
        <w:t>0,8*</w:t>
      </w:r>
      <w:r w:rsidR="007463E9" w:rsidRPr="007463E9">
        <w:rPr>
          <w:i/>
          <w:iCs/>
          <w:color w:val="auto"/>
          <w:szCs w:val="28"/>
          <w:bdr w:val="none" w:sz="0" w:space="0" w:color="auto" w:frame="1"/>
          <w:lang w:val="en-US"/>
        </w:rPr>
        <w:t>max</w:t>
      </w:r>
      <w:r w:rsidRPr="00E40E33">
        <w:rPr>
          <w:iCs/>
          <w:color w:val="auto"/>
          <w:szCs w:val="28"/>
          <w:bdr w:val="none" w:sz="0" w:space="0" w:color="auto" w:frame="1"/>
        </w:rPr>
        <w:t>, то вони аналогічно інтерполюються і додаткові напрямки приписуються ключовій точці.</w:t>
      </w:r>
    </w:p>
    <w:p w14:paraId="14B6FA99" w14:textId="0E34DEEB" w:rsidR="00E40E33" w:rsidRPr="00E40E33" w:rsidRDefault="00E40E33" w:rsidP="001E1BAB">
      <w:pPr>
        <w:shd w:val="clear" w:color="auto" w:fill="FFFFFF"/>
        <w:spacing w:after="0"/>
        <w:jc w:val="both"/>
        <w:textAlignment w:val="baseline"/>
        <w:rPr>
          <w:iCs/>
          <w:color w:val="auto"/>
          <w:szCs w:val="28"/>
          <w:bdr w:val="none" w:sz="0" w:space="0" w:color="auto" w:frame="1"/>
        </w:rPr>
      </w:pPr>
      <w:r w:rsidRPr="00E40E33">
        <w:rPr>
          <w:iCs/>
          <w:color w:val="auto"/>
          <w:szCs w:val="28"/>
          <w:bdr w:val="none" w:sz="0" w:space="0" w:color="auto" w:frame="1"/>
        </w:rPr>
        <w:t>Тепер перейдемо безпосередньо до дескрипторів. Дане раніше визначення говорить про те , що повинен робити дескриптор, але не про те, що це таке. В принципі, дескриптором може виступати будь-який об'єкт (аби тільки він справлявся зі своїми функціями), але зазвичай дескриптором є якась інформація про околиці ключовою точки . Такий вибір зроблено в силу декількох причин: на маленькі області менший вплив роблять ефекти спотворень, деякі зміни (зміна положення об'єкта на картинці, зміна сцени, перекриття одного об'єкта іншим, поворот) можуть не вплинути на дескриптор зовсім.</w:t>
      </w:r>
    </w:p>
    <w:p w14:paraId="4AB87348" w14:textId="685AF648" w:rsidR="00E40E33" w:rsidRPr="00E40E33" w:rsidRDefault="00E40E33" w:rsidP="001E1BAB">
      <w:pPr>
        <w:shd w:val="clear" w:color="auto" w:fill="FFFFFF"/>
        <w:spacing w:after="0"/>
        <w:jc w:val="both"/>
        <w:textAlignment w:val="baseline"/>
        <w:rPr>
          <w:iCs/>
          <w:color w:val="auto"/>
          <w:szCs w:val="28"/>
          <w:bdr w:val="none" w:sz="0" w:space="0" w:color="auto" w:frame="1"/>
        </w:rPr>
      </w:pPr>
      <w:r w:rsidRPr="00E40E33">
        <w:rPr>
          <w:iCs/>
          <w:color w:val="auto"/>
          <w:szCs w:val="28"/>
          <w:bdr w:val="none" w:sz="0" w:space="0" w:color="auto" w:frame="1"/>
        </w:rPr>
        <w:t>У методі SIFT дескриптором є вектор. Як і напрямок ключової точки, дескриптор обчислюється на гауссіане, найближчому за масштабом до ключової точці , і виходячи з градієнтів в деякому вікні ключовою точки . Перед обчисленням дескриптора це вікно повертають на кут напрямку ключової точки , чим і досягається інваріантність щодо повороту (</w:t>
      </w:r>
      <w:r>
        <w:rPr>
          <w:iCs/>
          <w:color w:val="auto"/>
          <w:szCs w:val="28"/>
          <w:bdr w:val="none" w:sz="0" w:space="0" w:color="auto" w:frame="1"/>
        </w:rPr>
        <w:t>рис.</w:t>
      </w:r>
      <w:r w:rsidRPr="00E40E33">
        <w:rPr>
          <w:iCs/>
          <w:color w:val="auto"/>
          <w:szCs w:val="28"/>
          <w:bdr w:val="none" w:sz="0" w:space="0" w:color="auto" w:frame="1"/>
        </w:rPr>
        <w:t xml:space="preserve"> 2</w:t>
      </w:r>
      <w:r>
        <w:rPr>
          <w:iCs/>
          <w:color w:val="auto"/>
          <w:szCs w:val="28"/>
          <w:bdr w:val="none" w:sz="0" w:space="0" w:color="auto" w:frame="1"/>
        </w:rPr>
        <w:t>.</w:t>
      </w:r>
      <w:r w:rsidRPr="00E40E33">
        <w:rPr>
          <w:iCs/>
          <w:color w:val="auto"/>
          <w:szCs w:val="28"/>
          <w:bdr w:val="none" w:sz="0" w:space="0" w:color="auto" w:frame="1"/>
        </w:rPr>
        <w:t xml:space="preserve">3). </w:t>
      </w:r>
    </w:p>
    <w:p w14:paraId="212B77BC" w14:textId="77777777" w:rsidR="00ED7917" w:rsidRDefault="001E2DA6" w:rsidP="007463E9">
      <w:pPr>
        <w:shd w:val="clear" w:color="auto" w:fill="FFFFFF"/>
        <w:spacing w:after="0"/>
        <w:ind w:firstLine="0"/>
        <w:jc w:val="center"/>
        <w:textAlignment w:val="baseline"/>
        <w:rPr>
          <w:color w:val="auto"/>
          <w:szCs w:val="28"/>
        </w:rPr>
      </w:pPr>
      <w:r w:rsidRPr="00FC0DE0">
        <w:rPr>
          <w:noProof/>
          <w:color w:val="auto"/>
          <w:szCs w:val="28"/>
          <w:bdr w:val="none" w:sz="0" w:space="0" w:color="auto" w:frame="1"/>
        </w:rPr>
        <w:drawing>
          <wp:inline distT="0" distB="0" distL="0" distR="0" wp14:anchorId="13CE74E0" wp14:editId="7266621B">
            <wp:extent cx="5791200" cy="2560244"/>
            <wp:effectExtent l="0" t="0" r="0" b="0"/>
            <wp:docPr id="48" name="Рисунок 48" descr="http://habrastorage.org/storage/habraeffect/fe/6b/fe6b57079b5e7a2f195173ad982ecccc.png">
              <a:hlinkClick xmlns:a="http://schemas.openxmlformats.org/drawingml/2006/main" r:id="rId40" tooltip="&quot;Хабрэффект.ру&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abrastorage.org/storage/habraeffect/fe/6b/fe6b57079b5e7a2f195173ad982ecccc.png">
                      <a:hlinkClick r:id="rId40" tooltip="&quot;Хабрэффект.ру&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200" cy="2560244"/>
                    </a:xfrm>
                    <a:prstGeom prst="rect">
                      <a:avLst/>
                    </a:prstGeom>
                    <a:noFill/>
                    <a:ln>
                      <a:noFill/>
                    </a:ln>
                  </pic:spPr>
                </pic:pic>
              </a:graphicData>
            </a:graphic>
          </wp:inline>
        </w:drawing>
      </w:r>
    </w:p>
    <w:p w14:paraId="1B9D3453" w14:textId="77777777" w:rsidR="00ED7917" w:rsidRDefault="00ED7917" w:rsidP="007463E9">
      <w:pPr>
        <w:shd w:val="clear" w:color="auto" w:fill="FFFFFF"/>
        <w:spacing w:after="0"/>
        <w:ind w:firstLine="0"/>
        <w:jc w:val="center"/>
        <w:textAlignment w:val="baseline"/>
        <w:rPr>
          <w:color w:val="auto"/>
          <w:szCs w:val="28"/>
        </w:rPr>
      </w:pPr>
    </w:p>
    <w:p w14:paraId="78ED2380" w14:textId="7EEE9D96" w:rsidR="00ED7917" w:rsidRDefault="00E40E33" w:rsidP="007463E9">
      <w:pPr>
        <w:shd w:val="clear" w:color="auto" w:fill="FFFFFF"/>
        <w:spacing w:after="0"/>
        <w:ind w:firstLine="0"/>
        <w:jc w:val="center"/>
        <w:textAlignment w:val="baseline"/>
        <w:rPr>
          <w:color w:val="auto"/>
          <w:szCs w:val="28"/>
        </w:rPr>
      </w:pPr>
      <w:r>
        <w:rPr>
          <w:color w:val="auto"/>
          <w:szCs w:val="28"/>
        </w:rPr>
        <w:t>Рисунок 2.3</w:t>
      </w:r>
      <w:r w:rsidR="007463E9" w:rsidRPr="007463E9">
        <w:rPr>
          <w:color w:val="auto"/>
          <w:szCs w:val="28"/>
          <w:lang w:val="ru-RU"/>
        </w:rPr>
        <w:t xml:space="preserve"> –</w:t>
      </w:r>
      <w:r>
        <w:rPr>
          <w:color w:val="auto"/>
          <w:szCs w:val="28"/>
        </w:rPr>
        <w:t xml:space="preserve"> Схема зображення та отриманий </w:t>
      </w:r>
      <w:r w:rsidRPr="00E40E33">
        <w:rPr>
          <w:color w:val="auto"/>
          <w:szCs w:val="28"/>
        </w:rPr>
        <w:t>на її основі дескриптор</w:t>
      </w:r>
    </w:p>
    <w:p w14:paraId="3C77CD0D" w14:textId="77777777" w:rsidR="00E40E33" w:rsidRDefault="00E40E33" w:rsidP="007463E9">
      <w:pPr>
        <w:shd w:val="clear" w:color="auto" w:fill="FFFFFF"/>
        <w:spacing w:after="0"/>
        <w:ind w:firstLine="0"/>
        <w:jc w:val="center"/>
        <w:textAlignment w:val="baseline"/>
        <w:rPr>
          <w:color w:val="auto"/>
          <w:szCs w:val="28"/>
        </w:rPr>
      </w:pPr>
    </w:p>
    <w:p w14:paraId="5B0246C2" w14:textId="0FE81397" w:rsidR="00E40E33" w:rsidRPr="00E40E33" w:rsidRDefault="00E40E33" w:rsidP="001E1BAB">
      <w:pPr>
        <w:shd w:val="clear" w:color="auto" w:fill="FFFFFF"/>
        <w:spacing w:after="0"/>
        <w:jc w:val="both"/>
        <w:textAlignment w:val="baseline"/>
        <w:rPr>
          <w:color w:val="auto"/>
          <w:szCs w:val="28"/>
        </w:rPr>
      </w:pPr>
      <w:r w:rsidRPr="00E40E33">
        <w:rPr>
          <w:color w:val="auto"/>
          <w:szCs w:val="28"/>
        </w:rPr>
        <w:t xml:space="preserve">Тут схематично показана частина зображення (ліворуч ) і ( праворуч) отриманий на її основі дескриптор. </w:t>
      </w:r>
      <w:r>
        <w:rPr>
          <w:color w:val="auto"/>
          <w:szCs w:val="28"/>
        </w:rPr>
        <w:t>Зліва</w:t>
      </w:r>
      <w:r w:rsidRPr="00E40E33">
        <w:rPr>
          <w:color w:val="auto"/>
          <w:szCs w:val="28"/>
        </w:rPr>
        <w:t xml:space="preserve"> мож</w:t>
      </w:r>
      <w:r>
        <w:rPr>
          <w:color w:val="auto"/>
          <w:szCs w:val="28"/>
        </w:rPr>
        <w:t>на</w:t>
      </w:r>
      <w:r w:rsidRPr="00E40E33">
        <w:rPr>
          <w:color w:val="auto"/>
          <w:szCs w:val="28"/>
        </w:rPr>
        <w:t xml:space="preserve"> бачити пікселі, позначені маленькими квадратиками. Ці пікселі беруться з квадратного вікна дескриптора, яке в свою чергу поділено ще на чотири рівні частини (регіони). Маленька стрілочка, в центрі кожного пікселя позначає градієнт цього пікселя. Цікаво те, що центр цього вікна знаходиться між пікселями . Його треба вибирати якомога ближче до точних координатах ключовою точки. Остання деталь, яку можна побачити </w:t>
      </w:r>
      <w:r w:rsidR="007463E9">
        <w:rPr>
          <w:color w:val="auto"/>
          <w:szCs w:val="28"/>
        </w:rPr>
        <w:t>–</w:t>
      </w:r>
      <w:r w:rsidRPr="00E40E33">
        <w:rPr>
          <w:color w:val="auto"/>
          <w:szCs w:val="28"/>
        </w:rPr>
        <w:t xml:space="preserve"> це</w:t>
      </w:r>
      <w:r w:rsidR="007463E9" w:rsidRPr="007463E9">
        <w:rPr>
          <w:color w:val="auto"/>
          <w:szCs w:val="28"/>
          <w:lang w:val="ru-RU"/>
        </w:rPr>
        <w:t xml:space="preserve"> </w:t>
      </w:r>
      <w:r w:rsidRPr="00E40E33">
        <w:rPr>
          <w:color w:val="auto"/>
          <w:szCs w:val="28"/>
        </w:rPr>
        <w:t>коло, що позначає вікно згортки з гаусовим ядром (аналогічно вікну для обчислення напрямки ключовою точки). Для цього ядра визначається сигма, рівну половині ширини вікна дескриптора. Надалі значення кожної точки вікна дескриптора буде домножаться на значення гауссова ядра в цій точці, як на ваговий коефіцієнт.</w:t>
      </w:r>
    </w:p>
    <w:p w14:paraId="016174EB" w14:textId="0943DA84" w:rsidR="00E40E33" w:rsidRPr="00E40E33" w:rsidRDefault="00E40E33" w:rsidP="001E1BAB">
      <w:pPr>
        <w:shd w:val="clear" w:color="auto" w:fill="FFFFFF"/>
        <w:spacing w:after="0"/>
        <w:jc w:val="both"/>
        <w:textAlignment w:val="baseline"/>
        <w:rPr>
          <w:color w:val="auto"/>
          <w:szCs w:val="28"/>
        </w:rPr>
      </w:pPr>
      <w:r w:rsidRPr="00E40E33">
        <w:rPr>
          <w:color w:val="auto"/>
          <w:szCs w:val="28"/>
        </w:rPr>
        <w:t xml:space="preserve">Тепер подивимося </w:t>
      </w:r>
      <w:del w:id="43" w:author="Asus" w:date="2014-06-08T23:25:00Z">
        <w:r w:rsidRPr="00E40E33" w:rsidDel="00B755C7">
          <w:rPr>
            <w:color w:val="auto"/>
            <w:szCs w:val="28"/>
          </w:rPr>
          <w:delText>направо</w:delText>
        </w:r>
      </w:del>
      <w:ins w:id="44" w:author="Asus" w:date="2014-06-08T23:25:00Z">
        <w:r w:rsidR="00B755C7">
          <w:rPr>
            <w:color w:val="auto"/>
            <w:szCs w:val="28"/>
          </w:rPr>
          <w:t>праворуч</w:t>
        </w:r>
      </w:ins>
      <w:r w:rsidRPr="00E40E33">
        <w:rPr>
          <w:color w:val="auto"/>
          <w:szCs w:val="28"/>
        </w:rPr>
        <w:t xml:space="preserve">. Тут </w:t>
      </w:r>
      <w:del w:id="45" w:author="Asus" w:date="2014-06-08T23:25:00Z">
        <w:r w:rsidRPr="00E40E33" w:rsidDel="00B755C7">
          <w:rPr>
            <w:color w:val="auto"/>
            <w:szCs w:val="28"/>
          </w:rPr>
          <w:delText>ми можемо</w:delText>
        </w:r>
      </w:del>
      <w:ins w:id="46" w:author="Asus" w:date="2014-06-08T23:25:00Z">
        <w:r w:rsidR="00B755C7">
          <w:rPr>
            <w:color w:val="auto"/>
            <w:szCs w:val="28"/>
          </w:rPr>
          <w:t>можна</w:t>
        </w:r>
      </w:ins>
      <w:r w:rsidRPr="00E40E33">
        <w:rPr>
          <w:color w:val="auto"/>
          <w:szCs w:val="28"/>
        </w:rPr>
        <w:t xml:space="preserve"> бачити схематично зображений дескриптор особливої точки, розмірності </w:t>
      </w:r>
      <w:r w:rsidRPr="007463E9">
        <w:rPr>
          <w:i/>
          <w:color w:val="auto"/>
          <w:szCs w:val="28"/>
        </w:rPr>
        <w:t>2x2x8</w:t>
      </w:r>
      <w:r w:rsidRPr="00E40E33">
        <w:rPr>
          <w:color w:val="auto"/>
          <w:szCs w:val="28"/>
        </w:rPr>
        <w:t xml:space="preserve">. Перші дві цифри у значенні розмірності </w:t>
      </w:r>
      <w:r w:rsidR="007463E9">
        <w:rPr>
          <w:color w:val="auto"/>
          <w:szCs w:val="28"/>
        </w:rPr>
        <w:t>–</w:t>
      </w:r>
      <w:r w:rsidRPr="00E40E33">
        <w:rPr>
          <w:color w:val="auto"/>
          <w:szCs w:val="28"/>
        </w:rPr>
        <w:t xml:space="preserve"> це</w:t>
      </w:r>
      <w:r w:rsidR="007463E9" w:rsidRPr="007463E9">
        <w:rPr>
          <w:color w:val="auto"/>
          <w:szCs w:val="28"/>
          <w:lang w:val="ru-RU"/>
        </w:rPr>
        <w:t xml:space="preserve"> </w:t>
      </w:r>
      <w:r w:rsidRPr="00E40E33">
        <w:rPr>
          <w:color w:val="auto"/>
          <w:szCs w:val="28"/>
        </w:rPr>
        <w:t>кількість регіонів по горизонталі і вертикалі. Ті квадрати, які охоплювали деякий регіон пікселів на лівому зображень, праворуч охоплюють гістограми, побудовані на пікселях цих регіонів. Відповідно, третя цифра в розмірності дескриптора означає кількість компонент гістограми цих регіонів. Гістограми в регіонах обчислюються так само, як і гістограма напрямків з трьома невеликими але:</w:t>
      </w:r>
    </w:p>
    <w:p w14:paraId="12CF1931" w14:textId="000DC61A" w:rsidR="00E40E33" w:rsidRPr="007463E9" w:rsidRDefault="00E40E33" w:rsidP="001E1BAB">
      <w:pPr>
        <w:shd w:val="clear" w:color="auto" w:fill="FFFFFF"/>
        <w:spacing w:after="0"/>
        <w:jc w:val="both"/>
        <w:textAlignment w:val="baseline"/>
        <w:rPr>
          <w:color w:val="auto"/>
          <w:szCs w:val="28"/>
          <w:lang w:val="ru-RU"/>
        </w:rPr>
      </w:pPr>
      <w:r w:rsidRPr="00E40E33">
        <w:rPr>
          <w:color w:val="auto"/>
          <w:szCs w:val="28"/>
        </w:rPr>
        <w:t>1. Кожна гістограма так само покриває ділянку в 360 градусів, але ділить його на 8 частин</w:t>
      </w:r>
      <w:r w:rsidR="007463E9" w:rsidRPr="007463E9">
        <w:rPr>
          <w:color w:val="auto"/>
          <w:szCs w:val="28"/>
          <w:lang w:val="ru-RU"/>
        </w:rPr>
        <w:t>/</w:t>
      </w:r>
    </w:p>
    <w:p w14:paraId="2E061AA9" w14:textId="2B75947C" w:rsidR="00E40E33" w:rsidRPr="007463E9" w:rsidRDefault="00E40E33" w:rsidP="001E1BAB">
      <w:pPr>
        <w:shd w:val="clear" w:color="auto" w:fill="FFFFFF"/>
        <w:spacing w:after="0"/>
        <w:jc w:val="both"/>
        <w:textAlignment w:val="baseline"/>
        <w:rPr>
          <w:color w:val="auto"/>
          <w:szCs w:val="28"/>
          <w:lang w:val="ru-RU"/>
        </w:rPr>
      </w:pPr>
      <w:r w:rsidRPr="00E40E33">
        <w:rPr>
          <w:color w:val="auto"/>
          <w:szCs w:val="28"/>
        </w:rPr>
        <w:t>2. В якості вагового коефіцієнта береться значення гауссова ядра, загального для всього дескриптора (про це вже говорилося)</w:t>
      </w:r>
      <w:r w:rsidR="007463E9" w:rsidRPr="007463E9">
        <w:rPr>
          <w:color w:val="auto"/>
          <w:szCs w:val="28"/>
          <w:lang w:val="ru-RU"/>
        </w:rPr>
        <w:t>/</w:t>
      </w:r>
    </w:p>
    <w:p w14:paraId="3B398AAB" w14:textId="58CE2600" w:rsidR="00E40E33" w:rsidRPr="00E40E33" w:rsidRDefault="00E40E33" w:rsidP="001E1BAB">
      <w:pPr>
        <w:shd w:val="clear" w:color="auto" w:fill="FFFFFF"/>
        <w:spacing w:after="0"/>
        <w:jc w:val="both"/>
        <w:textAlignment w:val="baseline"/>
        <w:rPr>
          <w:color w:val="auto"/>
          <w:szCs w:val="28"/>
        </w:rPr>
      </w:pPr>
      <w:r w:rsidRPr="00E40E33">
        <w:rPr>
          <w:color w:val="auto"/>
          <w:szCs w:val="28"/>
        </w:rPr>
        <w:t>3. В якості ще одних вагових коефіцієнтів беруться коефіцієнти трилинейной інтерполяції.</w:t>
      </w:r>
    </w:p>
    <w:p w14:paraId="298985F8" w14:textId="2ECF6BA9" w:rsidR="00E40E33" w:rsidRPr="00E40E33" w:rsidRDefault="00E40E33" w:rsidP="001E1BAB">
      <w:pPr>
        <w:shd w:val="clear" w:color="auto" w:fill="FFFFFF"/>
        <w:spacing w:after="0"/>
        <w:jc w:val="both"/>
        <w:textAlignment w:val="baseline"/>
        <w:rPr>
          <w:color w:val="auto"/>
          <w:szCs w:val="28"/>
        </w:rPr>
      </w:pPr>
      <w:r w:rsidRPr="00E40E33">
        <w:rPr>
          <w:color w:val="auto"/>
          <w:szCs w:val="28"/>
        </w:rPr>
        <w:t>Кожному градієнту у вікні дескриптора можна приписати три речові координати (</w:t>
      </w:r>
      <w:r w:rsidRPr="007463E9">
        <w:rPr>
          <w:i/>
          <w:color w:val="auto"/>
          <w:szCs w:val="28"/>
        </w:rPr>
        <w:t xml:space="preserve">х, у , </w:t>
      </w:r>
      <w:r w:rsidR="007463E9" w:rsidRPr="007463E9">
        <w:rPr>
          <w:i/>
          <w:color w:val="auto"/>
          <w:szCs w:val="28"/>
          <w:lang w:val="en-US"/>
        </w:rPr>
        <w:t>n</w:t>
      </w:r>
      <w:r w:rsidRPr="00E40E33">
        <w:rPr>
          <w:color w:val="auto"/>
          <w:szCs w:val="28"/>
        </w:rPr>
        <w:t xml:space="preserve">), де </w:t>
      </w:r>
      <w:r w:rsidRPr="007463E9">
        <w:rPr>
          <w:i/>
          <w:color w:val="auto"/>
          <w:szCs w:val="28"/>
        </w:rPr>
        <w:t>х</w:t>
      </w:r>
      <w:r w:rsidRPr="00E40E33">
        <w:rPr>
          <w:color w:val="auto"/>
          <w:szCs w:val="28"/>
        </w:rPr>
        <w:t xml:space="preserve"> </w:t>
      </w:r>
      <w:r w:rsidR="007463E9">
        <w:rPr>
          <w:color w:val="auto"/>
          <w:szCs w:val="28"/>
        </w:rPr>
        <w:t>–</w:t>
      </w:r>
      <w:r w:rsidRPr="00E40E33">
        <w:rPr>
          <w:color w:val="auto"/>
          <w:szCs w:val="28"/>
        </w:rPr>
        <w:t xml:space="preserve"> відстань до градієнта по горизонталі, </w:t>
      </w:r>
      <w:r w:rsidRPr="007463E9">
        <w:rPr>
          <w:i/>
          <w:color w:val="auto"/>
          <w:szCs w:val="28"/>
        </w:rPr>
        <w:t>у</w:t>
      </w:r>
      <w:r w:rsidRPr="00E40E33">
        <w:rPr>
          <w:color w:val="auto"/>
          <w:szCs w:val="28"/>
        </w:rPr>
        <w:t xml:space="preserve"> </w:t>
      </w:r>
      <w:r w:rsidR="007463E9">
        <w:rPr>
          <w:color w:val="auto"/>
          <w:szCs w:val="28"/>
        </w:rPr>
        <w:t>–</w:t>
      </w:r>
      <w:r w:rsidRPr="00E40E33">
        <w:rPr>
          <w:color w:val="auto"/>
          <w:szCs w:val="28"/>
        </w:rPr>
        <w:t xml:space="preserve"> відстань по вертикалі, </w:t>
      </w:r>
      <w:r w:rsidR="007463E9" w:rsidRPr="007463E9">
        <w:rPr>
          <w:i/>
          <w:color w:val="auto"/>
          <w:szCs w:val="28"/>
          <w:lang w:val="en-US"/>
        </w:rPr>
        <w:t>n</w:t>
      </w:r>
      <w:r w:rsidRPr="00E40E33">
        <w:rPr>
          <w:color w:val="auto"/>
          <w:szCs w:val="28"/>
        </w:rPr>
        <w:t xml:space="preserve"> </w:t>
      </w:r>
      <w:r w:rsidR="007463E9">
        <w:rPr>
          <w:color w:val="auto"/>
          <w:szCs w:val="28"/>
        </w:rPr>
        <w:t>–</w:t>
      </w:r>
      <w:r w:rsidRPr="00E40E33">
        <w:rPr>
          <w:color w:val="auto"/>
          <w:szCs w:val="28"/>
        </w:rPr>
        <w:t xml:space="preserve"> відстань до направлення градієнта в гістограмі (мається на увазі відповідна гістограма дескриптора , в яку вносить вклад цей градієнт). За точку відліку береться лівий нижній кут вікна дескриптора і початкове значення гістограми. За поодинокі відрізки беруться розміри регіонів по горизонталі і вертикалі для х і у відповідно, і кількість градусів у компоненті гістограми для </w:t>
      </w:r>
      <w:r w:rsidR="007463E9" w:rsidRPr="007463E9">
        <w:rPr>
          <w:i/>
          <w:color w:val="auto"/>
          <w:szCs w:val="28"/>
          <w:lang w:val="en-US"/>
        </w:rPr>
        <w:t>n</w:t>
      </w:r>
      <w:r w:rsidRPr="00E40E33">
        <w:rPr>
          <w:color w:val="auto"/>
          <w:szCs w:val="28"/>
        </w:rPr>
        <w:t>. Коефіцієнт трилинейной інтерполяції визначається для кожної координати градієнта як 1-й (</w:t>
      </w:r>
      <w:r w:rsidRPr="007463E9">
        <w:rPr>
          <w:i/>
          <w:color w:val="auto"/>
          <w:szCs w:val="28"/>
        </w:rPr>
        <w:t xml:space="preserve">х, у, </w:t>
      </w:r>
      <w:r w:rsidR="007463E9" w:rsidRPr="007463E9">
        <w:rPr>
          <w:i/>
          <w:color w:val="auto"/>
          <w:szCs w:val="28"/>
          <w:lang w:val="en-US"/>
        </w:rPr>
        <w:t>n</w:t>
      </w:r>
      <w:r w:rsidRPr="00E40E33">
        <w:rPr>
          <w:color w:val="auto"/>
          <w:szCs w:val="28"/>
        </w:rPr>
        <w:t xml:space="preserve">), де </w:t>
      </w:r>
      <w:r w:rsidR="007463E9" w:rsidRPr="007463E9">
        <w:rPr>
          <w:i/>
          <w:color w:val="auto"/>
          <w:szCs w:val="28"/>
          <w:lang w:val="en-US"/>
        </w:rPr>
        <w:t>r</w:t>
      </w:r>
      <w:r w:rsidRPr="00E40E33">
        <w:rPr>
          <w:color w:val="auto"/>
          <w:szCs w:val="28"/>
        </w:rPr>
        <w:t xml:space="preserve"> дорівнює відстані від координати градієнта до середини того одиничного проміжку в який ця координата потрапила. Кожне входження градієнта в гістограму множиться на всі три вагові коефіцієнта трилинейной інтерполяції .</w:t>
      </w:r>
    </w:p>
    <w:p w14:paraId="1BE553F6" w14:textId="6745A2C8" w:rsidR="00E40E33" w:rsidRPr="00E40E33" w:rsidRDefault="00E40E33" w:rsidP="001E1BAB">
      <w:pPr>
        <w:shd w:val="clear" w:color="auto" w:fill="FFFFFF"/>
        <w:spacing w:after="0"/>
        <w:jc w:val="both"/>
        <w:textAlignment w:val="baseline"/>
        <w:rPr>
          <w:color w:val="auto"/>
          <w:szCs w:val="28"/>
        </w:rPr>
      </w:pPr>
      <w:r w:rsidRPr="00E40E33">
        <w:rPr>
          <w:color w:val="auto"/>
          <w:szCs w:val="28"/>
        </w:rPr>
        <w:t>Дескриптор ключовою точки складається з усіх отриманих гістограм. Як вже було сказано розмірність дескриптора на малюнку 32 компоненти (</w:t>
      </w:r>
      <w:r w:rsidRPr="007463E9">
        <w:rPr>
          <w:i/>
          <w:color w:val="auto"/>
          <w:szCs w:val="28"/>
        </w:rPr>
        <w:t>2x2x8</w:t>
      </w:r>
      <w:r w:rsidRPr="00E40E33">
        <w:rPr>
          <w:color w:val="auto"/>
          <w:szCs w:val="28"/>
        </w:rPr>
        <w:t>), але на практиці використовуються дескриптори розмірності 128 компонент (</w:t>
      </w:r>
      <w:r w:rsidRPr="007463E9">
        <w:rPr>
          <w:i/>
          <w:color w:val="auto"/>
          <w:szCs w:val="28"/>
        </w:rPr>
        <w:t>4x4x8</w:t>
      </w:r>
      <w:r w:rsidRPr="00E40E33">
        <w:rPr>
          <w:color w:val="auto"/>
          <w:szCs w:val="28"/>
        </w:rPr>
        <w:t>).</w:t>
      </w:r>
    </w:p>
    <w:p w14:paraId="47D2C82D" w14:textId="6DAF649B" w:rsidR="00E40E33" w:rsidRPr="00E40E33" w:rsidRDefault="00E40E33" w:rsidP="001E1BAB">
      <w:pPr>
        <w:shd w:val="clear" w:color="auto" w:fill="FFFFFF"/>
        <w:spacing w:after="0"/>
        <w:jc w:val="both"/>
        <w:textAlignment w:val="baseline"/>
        <w:rPr>
          <w:color w:val="auto"/>
          <w:szCs w:val="28"/>
        </w:rPr>
      </w:pPr>
      <w:r w:rsidRPr="00E40E33">
        <w:rPr>
          <w:color w:val="auto"/>
          <w:szCs w:val="28"/>
        </w:rPr>
        <w:t>Отриманий дескриптор нормалізується, після чого всі його компоненти, значення яких більше 0,2, урізаються до значення 0,2 і потім дескриптор нормалізується ще раз. У такому вигляді дескриптори готові до використання.</w:t>
      </w:r>
    </w:p>
    <w:p w14:paraId="7C564EF2" w14:textId="3E812059" w:rsidR="00E40E33" w:rsidRDefault="00E40E33" w:rsidP="001E1BAB">
      <w:pPr>
        <w:shd w:val="clear" w:color="auto" w:fill="FFFFFF"/>
        <w:spacing w:after="0"/>
        <w:jc w:val="both"/>
        <w:textAlignment w:val="baseline"/>
        <w:rPr>
          <w:ins w:id="47" w:author="Asus" w:date="2014-06-08T23:26:00Z"/>
          <w:color w:val="auto"/>
          <w:szCs w:val="28"/>
        </w:rPr>
      </w:pPr>
      <w:r w:rsidRPr="00E40E33">
        <w:rPr>
          <w:color w:val="auto"/>
          <w:szCs w:val="28"/>
        </w:rPr>
        <w:t xml:space="preserve">SIFT дескриптори не позбавлені недоліків. Не всі отримані точки </w:t>
      </w:r>
      <w:r w:rsidR="002F74CC">
        <w:rPr>
          <w:color w:val="auto"/>
          <w:szCs w:val="28"/>
          <w:lang w:val="ru-RU"/>
        </w:rPr>
        <w:t>та</w:t>
      </w:r>
      <w:r w:rsidRPr="00E40E33">
        <w:rPr>
          <w:color w:val="auto"/>
          <w:szCs w:val="28"/>
        </w:rPr>
        <w:t xml:space="preserve"> їх дескриптори будуть відповідати пропонованим вимогам. Природно це буде позначатися на подальшому вирішенні завдання зіставлення зображень. У деяких випадках рішення може бути не знайдено, навіть якщо воно існує. Наприклад, при пошуку афінних перетворень (або фундаментальної матриці) за двома зображеннях цегляної стіни може бути не знайдено рішення через те, що стіна складається з повторюваних об'єктів (цеглин), які роблять схожими між собою дескриптори різних ключових точок . Незважаючи на цю обставину, дані дескриптори добре працюють у багатьох практично важливих випадках.</w:t>
      </w:r>
    </w:p>
    <w:p w14:paraId="0B22A3FE" w14:textId="50425DA1" w:rsidR="00B755C7" w:rsidRDefault="00B755C7" w:rsidP="001E1BAB">
      <w:pPr>
        <w:shd w:val="clear" w:color="auto" w:fill="FFFFFF"/>
        <w:spacing w:after="0"/>
        <w:jc w:val="both"/>
        <w:textAlignment w:val="baseline"/>
        <w:rPr>
          <w:color w:val="auto"/>
          <w:szCs w:val="28"/>
        </w:rPr>
      </w:pPr>
      <w:ins w:id="48" w:author="Asus" w:date="2014-06-08T23:26:00Z">
        <w:r>
          <w:rPr>
            <w:color w:val="auto"/>
            <w:szCs w:val="28"/>
          </w:rPr>
          <w:t xml:space="preserve">Висновки   за розділом – параграф </w:t>
        </w:r>
      </w:ins>
    </w:p>
    <w:p w14:paraId="161F89A3" w14:textId="77777777" w:rsidR="00E836CB" w:rsidRPr="00DB1114" w:rsidRDefault="0099130A" w:rsidP="001E1BAB">
      <w:pPr>
        <w:pStyle w:val="1"/>
        <w:keepNext w:val="0"/>
        <w:keepLines w:val="0"/>
        <w:pageBreakBefore/>
        <w:spacing w:before="0"/>
        <w:ind w:firstLine="0"/>
        <w:contextualSpacing w:val="0"/>
        <w:jc w:val="center"/>
        <w:rPr>
          <w:rFonts w:ascii="Times New Roman" w:hAnsi="Times New Roman" w:cs="Times New Roman"/>
          <w:b/>
          <w:color w:val="auto"/>
          <w:sz w:val="28"/>
          <w:szCs w:val="28"/>
        </w:rPr>
      </w:pPr>
      <w:bookmarkStart w:id="49" w:name="h.i0urd39noo1u" w:colFirst="0" w:colLast="0"/>
      <w:bookmarkEnd w:id="49"/>
      <w:r w:rsidRPr="00DB1114">
        <w:rPr>
          <w:rFonts w:ascii="Times New Roman" w:eastAsia="Times New Roman" w:hAnsi="Times New Roman" w:cs="Times New Roman"/>
          <w:b/>
          <w:color w:val="auto"/>
          <w:sz w:val="28"/>
          <w:szCs w:val="28"/>
        </w:rPr>
        <w:t>РОЗДІЛ 3 АРХІТЕКТУРА ТА АНАЛІЗ РЕЗУЛЬТАТІВ РОБОТИ</w:t>
      </w:r>
      <w:r w:rsidR="00124720" w:rsidRPr="00DB1114">
        <w:rPr>
          <w:rFonts w:ascii="Times New Roman" w:eastAsia="Times New Roman" w:hAnsi="Times New Roman" w:cs="Times New Roman"/>
          <w:b/>
          <w:color w:val="auto"/>
          <w:sz w:val="28"/>
          <w:szCs w:val="28"/>
        </w:rPr>
        <w:t xml:space="preserve"> ПОБУДОВИ </w:t>
      </w:r>
      <w:r w:rsidR="00124720" w:rsidRPr="00DB1114">
        <w:rPr>
          <w:rFonts w:ascii="Times New Roman" w:hAnsi="Times New Roman" w:cs="Times New Roman"/>
          <w:b/>
          <w:sz w:val="28"/>
          <w:szCs w:val="28"/>
        </w:rPr>
        <w:t>ІНТЕЛЕКТУАЛЬНА СИСТЕМА ПІДТРИМКИ ПРИЙНЯТТЯ РІШЕНЬ</w:t>
      </w:r>
      <w:r w:rsidR="00124720" w:rsidRPr="00DB1114">
        <w:rPr>
          <w:b/>
          <w:szCs w:val="28"/>
        </w:rPr>
        <w:t xml:space="preserve"> </w:t>
      </w:r>
    </w:p>
    <w:p w14:paraId="52EFDF19" w14:textId="77777777" w:rsidR="00E836CB" w:rsidRPr="00DB1114" w:rsidRDefault="00E836CB" w:rsidP="001E1BAB">
      <w:pPr>
        <w:spacing w:after="0"/>
        <w:rPr>
          <w:color w:val="auto"/>
          <w:szCs w:val="28"/>
        </w:rPr>
      </w:pPr>
    </w:p>
    <w:p w14:paraId="574E945A" w14:textId="77777777" w:rsidR="00E836CB" w:rsidRPr="00DB1114" w:rsidRDefault="00041425" w:rsidP="001E1BAB">
      <w:pPr>
        <w:pStyle w:val="2"/>
        <w:keepNext w:val="0"/>
        <w:keepLines w:val="0"/>
        <w:spacing w:before="0"/>
        <w:contextualSpacing w:val="0"/>
        <w:jc w:val="both"/>
        <w:rPr>
          <w:rFonts w:ascii="Times New Roman" w:hAnsi="Times New Roman" w:cs="Times New Roman"/>
          <w:color w:val="auto"/>
          <w:sz w:val="28"/>
          <w:szCs w:val="28"/>
        </w:rPr>
      </w:pPr>
      <w:bookmarkStart w:id="50" w:name="h.9iojvpar0smc" w:colFirst="0" w:colLast="0"/>
      <w:bookmarkEnd w:id="50"/>
      <w:r w:rsidRPr="00DB1114">
        <w:rPr>
          <w:rFonts w:ascii="Times New Roman" w:hAnsi="Times New Roman" w:cs="Times New Roman"/>
          <w:color w:val="auto"/>
          <w:sz w:val="28"/>
          <w:szCs w:val="28"/>
        </w:rPr>
        <w:t>3.1 Обґрунтування вибору платформи та мови реалізації</w:t>
      </w:r>
      <w:r w:rsidR="004D52B6" w:rsidRPr="00DB1114">
        <w:rPr>
          <w:rFonts w:ascii="Times New Roman" w:hAnsi="Times New Roman" w:cs="Times New Roman"/>
          <w:color w:val="auto"/>
          <w:sz w:val="28"/>
          <w:szCs w:val="28"/>
        </w:rPr>
        <w:t xml:space="preserve"> програмного продукту</w:t>
      </w:r>
    </w:p>
    <w:p w14:paraId="7C9E2B77" w14:textId="77777777" w:rsidR="00124720" w:rsidRDefault="00124720" w:rsidP="001E1BAB">
      <w:pPr>
        <w:spacing w:after="0"/>
      </w:pPr>
    </w:p>
    <w:p w14:paraId="5AF66E36" w14:textId="4D209573" w:rsidR="000255E6" w:rsidRPr="00DB1114" w:rsidRDefault="00CE144B" w:rsidP="001E1BAB">
      <w:pPr>
        <w:tabs>
          <w:tab w:val="left" w:pos="1134"/>
        </w:tabs>
        <w:spacing w:after="0"/>
        <w:jc w:val="both"/>
        <w:rPr>
          <w:color w:val="auto"/>
          <w:szCs w:val="28"/>
        </w:rPr>
      </w:pPr>
      <w:r>
        <w:rPr>
          <w:color w:val="auto"/>
          <w:szCs w:val="28"/>
        </w:rPr>
        <w:t>В рамках наукового дослідження б</w:t>
      </w:r>
      <w:r w:rsidR="000255E6" w:rsidRPr="00DB1114">
        <w:rPr>
          <w:color w:val="auto"/>
          <w:szCs w:val="28"/>
        </w:rPr>
        <w:t xml:space="preserve">уло прийняте рішення застосувати техніки машинного навчання для класифікації якості зображення. Використовується бінарна класифікація, тобто категорії </w:t>
      </w:r>
      <w:r w:rsidR="002D438A">
        <w:rPr>
          <w:color w:val="auto"/>
          <w:szCs w:val="28"/>
        </w:rPr>
        <w:t>«</w:t>
      </w:r>
      <w:r w:rsidR="000255E6" w:rsidRPr="00DB1114">
        <w:rPr>
          <w:color w:val="auto"/>
          <w:szCs w:val="28"/>
        </w:rPr>
        <w:t>якісне</w:t>
      </w:r>
      <w:r w:rsidR="002D438A">
        <w:rPr>
          <w:color w:val="auto"/>
          <w:szCs w:val="28"/>
        </w:rPr>
        <w:t>»</w:t>
      </w:r>
      <w:r w:rsidR="000255E6" w:rsidRPr="00DB1114">
        <w:rPr>
          <w:color w:val="auto"/>
          <w:szCs w:val="28"/>
        </w:rPr>
        <w:t xml:space="preserve"> </w:t>
      </w:r>
      <w:r w:rsidR="000255E6">
        <w:rPr>
          <w:color w:val="auto"/>
          <w:szCs w:val="28"/>
        </w:rPr>
        <w:t>–</w:t>
      </w:r>
      <w:r w:rsidR="000255E6" w:rsidRPr="00DB1114">
        <w:rPr>
          <w:color w:val="auto"/>
          <w:szCs w:val="28"/>
        </w:rPr>
        <w:t xml:space="preserve"> </w:t>
      </w:r>
      <w:r w:rsidR="002D438A">
        <w:rPr>
          <w:color w:val="auto"/>
          <w:szCs w:val="28"/>
        </w:rPr>
        <w:t>«</w:t>
      </w:r>
      <w:r w:rsidR="000255E6" w:rsidRPr="00DB1114">
        <w:rPr>
          <w:color w:val="auto"/>
          <w:szCs w:val="28"/>
        </w:rPr>
        <w:t>неякісне</w:t>
      </w:r>
      <w:r w:rsidR="002D438A">
        <w:rPr>
          <w:color w:val="auto"/>
          <w:szCs w:val="28"/>
        </w:rPr>
        <w:t>»</w:t>
      </w:r>
      <w:r w:rsidR="000255E6" w:rsidRPr="00DB1114">
        <w:rPr>
          <w:color w:val="auto"/>
          <w:szCs w:val="28"/>
        </w:rPr>
        <w:t xml:space="preserve">. </w:t>
      </w:r>
    </w:p>
    <w:p w14:paraId="3AEF02BB" w14:textId="77777777" w:rsidR="000255E6" w:rsidRPr="00DB1114" w:rsidRDefault="000255E6" w:rsidP="001E1BAB">
      <w:pPr>
        <w:tabs>
          <w:tab w:val="left" w:pos="1134"/>
        </w:tabs>
        <w:spacing w:after="0"/>
        <w:jc w:val="both"/>
        <w:rPr>
          <w:color w:val="auto"/>
          <w:szCs w:val="28"/>
        </w:rPr>
      </w:pPr>
      <w:r w:rsidRPr="00DB1114">
        <w:rPr>
          <w:color w:val="auto"/>
          <w:szCs w:val="28"/>
        </w:rPr>
        <w:t>База фотографій для навчання моделі була взята з сервісу Instagram. Був написаний павук на мові програмування Python, який знаходив та зберігав фотографії зроблені в Нью-Йорку. Приклади якісних фотографій були взяті зі сторінок професійних фотографів.</w:t>
      </w:r>
    </w:p>
    <w:p w14:paraId="7E489619" w14:textId="442FB463" w:rsidR="000255E6" w:rsidRPr="00DB1114" w:rsidRDefault="000255E6" w:rsidP="001E1BAB">
      <w:pPr>
        <w:tabs>
          <w:tab w:val="left" w:pos="1134"/>
        </w:tabs>
        <w:spacing w:after="0"/>
        <w:jc w:val="both"/>
        <w:rPr>
          <w:color w:val="auto"/>
          <w:szCs w:val="28"/>
        </w:rPr>
      </w:pPr>
      <w:r w:rsidRPr="00DB1114">
        <w:rPr>
          <w:color w:val="auto"/>
          <w:szCs w:val="28"/>
        </w:rPr>
        <w:t xml:space="preserve">Характеристики, які </w:t>
      </w:r>
      <w:ins w:id="51" w:author="Asus" w:date="2014-06-08T23:27:00Z">
        <w:r w:rsidR="00B755C7">
          <w:rPr>
            <w:color w:val="auto"/>
            <w:szCs w:val="28"/>
          </w:rPr>
          <w:t xml:space="preserve">пропонується </w:t>
        </w:r>
      </w:ins>
      <w:del w:id="52" w:author="Asus" w:date="2014-06-08T23:27:00Z">
        <w:r w:rsidRPr="00DB1114" w:rsidDel="00B755C7">
          <w:rPr>
            <w:color w:val="auto"/>
            <w:szCs w:val="28"/>
          </w:rPr>
          <w:delText xml:space="preserve">використовуються </w:delText>
        </w:r>
      </w:del>
      <w:ins w:id="53" w:author="Asus" w:date="2014-06-08T23:27:00Z">
        <w:r w:rsidR="00B755C7">
          <w:rPr>
            <w:color w:val="auto"/>
            <w:szCs w:val="28"/>
          </w:rPr>
          <w:t>використовувати</w:t>
        </w:r>
        <w:r w:rsidR="00B755C7" w:rsidRPr="00DB1114">
          <w:rPr>
            <w:color w:val="auto"/>
            <w:szCs w:val="28"/>
          </w:rPr>
          <w:t xml:space="preserve"> </w:t>
        </w:r>
      </w:ins>
      <w:r w:rsidRPr="00DB1114">
        <w:rPr>
          <w:color w:val="auto"/>
          <w:szCs w:val="28"/>
        </w:rPr>
        <w:t>для побудови моделі:</w:t>
      </w:r>
    </w:p>
    <w:p w14:paraId="41B338F0" w14:textId="77777777" w:rsidR="000255E6" w:rsidRPr="00DB1114" w:rsidRDefault="000255E6" w:rsidP="001E1BAB">
      <w:pPr>
        <w:numPr>
          <w:ilvl w:val="0"/>
          <w:numId w:val="6"/>
        </w:numPr>
        <w:tabs>
          <w:tab w:val="left" w:pos="1134"/>
        </w:tabs>
        <w:spacing w:after="0"/>
        <w:ind w:left="0" w:firstLine="720"/>
        <w:contextualSpacing/>
        <w:jc w:val="both"/>
        <w:rPr>
          <w:color w:val="auto"/>
          <w:szCs w:val="28"/>
        </w:rPr>
      </w:pPr>
      <w:r w:rsidRPr="00DB1114">
        <w:rPr>
          <w:color w:val="auto"/>
          <w:szCs w:val="28"/>
        </w:rPr>
        <w:t>Перший пік HUE гістограми зображення</w:t>
      </w:r>
    </w:p>
    <w:p w14:paraId="139C32C5" w14:textId="77777777" w:rsidR="000255E6" w:rsidRPr="00DB1114" w:rsidRDefault="000255E6" w:rsidP="001E1BAB">
      <w:pPr>
        <w:numPr>
          <w:ilvl w:val="0"/>
          <w:numId w:val="6"/>
        </w:numPr>
        <w:tabs>
          <w:tab w:val="left" w:pos="1134"/>
        </w:tabs>
        <w:spacing w:after="0"/>
        <w:ind w:left="0" w:firstLine="720"/>
        <w:contextualSpacing/>
        <w:jc w:val="both"/>
        <w:rPr>
          <w:color w:val="auto"/>
          <w:szCs w:val="28"/>
        </w:rPr>
      </w:pPr>
      <w:r w:rsidRPr="00DB1114">
        <w:rPr>
          <w:color w:val="auto"/>
          <w:szCs w:val="28"/>
        </w:rPr>
        <w:t>Інтенсивність першого піку</w:t>
      </w:r>
    </w:p>
    <w:p w14:paraId="6A547266" w14:textId="77777777" w:rsidR="000255E6" w:rsidRPr="00DB1114" w:rsidRDefault="000255E6" w:rsidP="001E1BAB">
      <w:pPr>
        <w:numPr>
          <w:ilvl w:val="0"/>
          <w:numId w:val="6"/>
        </w:numPr>
        <w:tabs>
          <w:tab w:val="left" w:pos="1134"/>
        </w:tabs>
        <w:spacing w:after="0"/>
        <w:ind w:left="0" w:firstLine="720"/>
        <w:contextualSpacing/>
        <w:jc w:val="both"/>
        <w:rPr>
          <w:color w:val="auto"/>
          <w:szCs w:val="28"/>
        </w:rPr>
      </w:pPr>
      <w:r w:rsidRPr="00DB1114">
        <w:rPr>
          <w:color w:val="auto"/>
          <w:szCs w:val="28"/>
        </w:rPr>
        <w:t>Другий пік HUE гістограми зображення</w:t>
      </w:r>
    </w:p>
    <w:p w14:paraId="44B5B428" w14:textId="77777777" w:rsidR="000255E6" w:rsidRPr="00DB1114" w:rsidRDefault="000255E6" w:rsidP="001E1BAB">
      <w:pPr>
        <w:numPr>
          <w:ilvl w:val="0"/>
          <w:numId w:val="6"/>
        </w:numPr>
        <w:tabs>
          <w:tab w:val="left" w:pos="1134"/>
        </w:tabs>
        <w:spacing w:after="0"/>
        <w:ind w:left="0" w:firstLine="720"/>
        <w:contextualSpacing/>
        <w:jc w:val="both"/>
        <w:rPr>
          <w:color w:val="auto"/>
          <w:szCs w:val="28"/>
        </w:rPr>
      </w:pPr>
      <w:r w:rsidRPr="00DB1114">
        <w:rPr>
          <w:color w:val="auto"/>
          <w:szCs w:val="28"/>
        </w:rPr>
        <w:t>Інтенсивність другого піку</w:t>
      </w:r>
    </w:p>
    <w:p w14:paraId="09CD3B1A" w14:textId="77777777" w:rsidR="000255E6" w:rsidRPr="00DB1114" w:rsidRDefault="000255E6" w:rsidP="001E1BAB">
      <w:pPr>
        <w:numPr>
          <w:ilvl w:val="0"/>
          <w:numId w:val="6"/>
        </w:numPr>
        <w:tabs>
          <w:tab w:val="left" w:pos="1134"/>
        </w:tabs>
        <w:spacing w:after="0"/>
        <w:ind w:left="0" w:firstLine="720"/>
        <w:contextualSpacing/>
        <w:jc w:val="both"/>
        <w:rPr>
          <w:color w:val="auto"/>
          <w:szCs w:val="28"/>
        </w:rPr>
      </w:pPr>
      <w:r w:rsidRPr="00DB1114">
        <w:rPr>
          <w:color w:val="auto"/>
          <w:szCs w:val="28"/>
        </w:rPr>
        <w:t>Дисперсія HUE гістограми зображення</w:t>
      </w:r>
    </w:p>
    <w:p w14:paraId="2160FC62" w14:textId="77777777" w:rsidR="000255E6" w:rsidRPr="00DB1114" w:rsidRDefault="000255E6" w:rsidP="001E1BAB">
      <w:pPr>
        <w:numPr>
          <w:ilvl w:val="0"/>
          <w:numId w:val="6"/>
        </w:numPr>
        <w:tabs>
          <w:tab w:val="left" w:pos="1134"/>
        </w:tabs>
        <w:spacing w:after="0"/>
        <w:ind w:left="0" w:firstLine="720"/>
        <w:contextualSpacing/>
        <w:jc w:val="both"/>
        <w:rPr>
          <w:color w:val="auto"/>
          <w:szCs w:val="28"/>
        </w:rPr>
      </w:pPr>
      <w:r w:rsidRPr="00DB1114">
        <w:rPr>
          <w:color w:val="auto"/>
          <w:szCs w:val="28"/>
        </w:rPr>
        <w:t>Яскравість зображення</w:t>
      </w:r>
    </w:p>
    <w:p w14:paraId="20BF0E53" w14:textId="77777777" w:rsidR="000255E6" w:rsidRPr="00DB1114" w:rsidRDefault="000255E6" w:rsidP="001E1BAB">
      <w:pPr>
        <w:numPr>
          <w:ilvl w:val="0"/>
          <w:numId w:val="6"/>
        </w:numPr>
        <w:tabs>
          <w:tab w:val="left" w:pos="1134"/>
        </w:tabs>
        <w:spacing w:after="0"/>
        <w:ind w:left="0" w:firstLine="720"/>
        <w:contextualSpacing/>
        <w:jc w:val="both"/>
        <w:rPr>
          <w:color w:val="auto"/>
          <w:szCs w:val="28"/>
        </w:rPr>
      </w:pPr>
      <w:r w:rsidRPr="00DB1114">
        <w:rPr>
          <w:color w:val="auto"/>
          <w:szCs w:val="28"/>
        </w:rPr>
        <w:t xml:space="preserve">Кількість </w:t>
      </w:r>
      <w:r w:rsidR="002D438A">
        <w:rPr>
          <w:color w:val="auto"/>
          <w:szCs w:val="28"/>
        </w:rPr>
        <w:t>«</w:t>
      </w:r>
      <w:r w:rsidRPr="00DB1114">
        <w:rPr>
          <w:color w:val="auto"/>
          <w:szCs w:val="28"/>
        </w:rPr>
        <w:t>важливих</w:t>
      </w:r>
      <w:r w:rsidR="002D438A">
        <w:rPr>
          <w:color w:val="auto"/>
          <w:szCs w:val="28"/>
        </w:rPr>
        <w:t>»</w:t>
      </w:r>
      <w:r w:rsidRPr="00DB1114">
        <w:rPr>
          <w:color w:val="auto"/>
          <w:szCs w:val="28"/>
        </w:rPr>
        <w:t xml:space="preserve"> регіонів зображення</w:t>
      </w:r>
    </w:p>
    <w:p w14:paraId="5C954E02" w14:textId="77777777" w:rsidR="000255E6" w:rsidRPr="00DB1114" w:rsidRDefault="000255E6" w:rsidP="001E1BAB">
      <w:pPr>
        <w:numPr>
          <w:ilvl w:val="0"/>
          <w:numId w:val="6"/>
        </w:numPr>
        <w:tabs>
          <w:tab w:val="left" w:pos="1134"/>
        </w:tabs>
        <w:spacing w:after="0"/>
        <w:ind w:left="0" w:firstLine="720"/>
        <w:contextualSpacing/>
        <w:jc w:val="both"/>
        <w:rPr>
          <w:color w:val="auto"/>
          <w:szCs w:val="28"/>
        </w:rPr>
      </w:pPr>
      <w:r w:rsidRPr="00DB1114">
        <w:rPr>
          <w:color w:val="auto"/>
          <w:szCs w:val="28"/>
        </w:rPr>
        <w:t>Координата Х найбільшого такого регіону</w:t>
      </w:r>
    </w:p>
    <w:p w14:paraId="66DE83FB" w14:textId="77777777" w:rsidR="000255E6" w:rsidRPr="00DB1114" w:rsidRDefault="000255E6" w:rsidP="001E1BAB">
      <w:pPr>
        <w:numPr>
          <w:ilvl w:val="0"/>
          <w:numId w:val="6"/>
        </w:numPr>
        <w:tabs>
          <w:tab w:val="left" w:pos="1134"/>
        </w:tabs>
        <w:spacing w:after="0"/>
        <w:ind w:left="0" w:firstLine="720"/>
        <w:contextualSpacing/>
        <w:jc w:val="both"/>
        <w:rPr>
          <w:color w:val="auto"/>
          <w:szCs w:val="28"/>
        </w:rPr>
      </w:pPr>
      <w:r w:rsidRPr="00DB1114">
        <w:rPr>
          <w:color w:val="auto"/>
          <w:szCs w:val="28"/>
        </w:rPr>
        <w:t>Координата Y найбільшого такого регіону</w:t>
      </w:r>
    </w:p>
    <w:p w14:paraId="017A2B8C" w14:textId="77777777" w:rsidR="000255E6" w:rsidRPr="00DB1114" w:rsidRDefault="000255E6" w:rsidP="001E1BAB">
      <w:pPr>
        <w:numPr>
          <w:ilvl w:val="0"/>
          <w:numId w:val="6"/>
        </w:numPr>
        <w:tabs>
          <w:tab w:val="left" w:pos="1134"/>
        </w:tabs>
        <w:spacing w:after="0"/>
        <w:ind w:left="0" w:firstLine="720"/>
        <w:contextualSpacing/>
        <w:jc w:val="both"/>
        <w:rPr>
          <w:color w:val="auto"/>
          <w:szCs w:val="28"/>
        </w:rPr>
      </w:pPr>
      <w:r w:rsidRPr="00DB1114">
        <w:rPr>
          <w:color w:val="auto"/>
          <w:szCs w:val="28"/>
        </w:rPr>
        <w:t>Площа найбільшого такого регіону</w:t>
      </w:r>
    </w:p>
    <w:p w14:paraId="46E55AE6" w14:textId="77777777" w:rsidR="000255E6" w:rsidRPr="00DB1114" w:rsidRDefault="000255E6" w:rsidP="001E1BAB">
      <w:pPr>
        <w:tabs>
          <w:tab w:val="left" w:pos="1134"/>
        </w:tabs>
        <w:spacing w:after="0"/>
        <w:jc w:val="both"/>
        <w:rPr>
          <w:color w:val="auto"/>
          <w:szCs w:val="28"/>
        </w:rPr>
      </w:pPr>
      <w:r w:rsidRPr="00DB1114">
        <w:rPr>
          <w:color w:val="auto"/>
          <w:szCs w:val="28"/>
        </w:rPr>
        <w:t>В якості алгоритму класифікації виступає алгоритм Random Forest, який показав найбільшу ефективність.</w:t>
      </w:r>
    </w:p>
    <w:p w14:paraId="67DCF681" w14:textId="77777777" w:rsidR="000255E6" w:rsidRPr="00DB1114" w:rsidRDefault="000255E6" w:rsidP="001E1BAB">
      <w:pPr>
        <w:tabs>
          <w:tab w:val="left" w:pos="1134"/>
        </w:tabs>
        <w:spacing w:after="0"/>
        <w:jc w:val="both"/>
        <w:rPr>
          <w:color w:val="auto"/>
          <w:szCs w:val="28"/>
        </w:rPr>
      </w:pPr>
      <w:r w:rsidRPr="00DB1114">
        <w:rPr>
          <w:color w:val="auto"/>
          <w:szCs w:val="28"/>
        </w:rPr>
        <w:t>Для того, щоб була можливість протестувати модель, був створений веб-сервіс, який дозволяє завантажити зображення і перевірити їх якість в Інтернеті, навіть з мобільного пристрою.</w:t>
      </w:r>
    </w:p>
    <w:p w14:paraId="22E9AD13" w14:textId="77777777" w:rsidR="00E836CB" w:rsidRPr="00DB1114" w:rsidRDefault="00041425" w:rsidP="001E1BAB">
      <w:pPr>
        <w:tabs>
          <w:tab w:val="left" w:pos="993"/>
        </w:tabs>
        <w:spacing w:after="0"/>
        <w:jc w:val="both"/>
        <w:rPr>
          <w:color w:val="auto"/>
          <w:szCs w:val="28"/>
        </w:rPr>
      </w:pPr>
      <w:r w:rsidRPr="00DB1114">
        <w:rPr>
          <w:color w:val="auto"/>
          <w:szCs w:val="28"/>
        </w:rPr>
        <w:t>Для розробки програмного продукту була вибрана мова програмування Python.</w:t>
      </w:r>
    </w:p>
    <w:p w14:paraId="79A16F31" w14:textId="36E5391E" w:rsidR="00E836CB" w:rsidRPr="00DB1114" w:rsidRDefault="00041425" w:rsidP="001E1BAB">
      <w:pPr>
        <w:tabs>
          <w:tab w:val="left" w:pos="993"/>
        </w:tabs>
        <w:spacing w:after="0"/>
        <w:jc w:val="both"/>
        <w:rPr>
          <w:color w:val="auto"/>
          <w:szCs w:val="28"/>
        </w:rPr>
      </w:pPr>
      <w:r w:rsidRPr="00DB1114">
        <w:rPr>
          <w:color w:val="auto"/>
          <w:szCs w:val="28"/>
        </w:rPr>
        <w:t xml:space="preserve">Python </w:t>
      </w:r>
      <w:r w:rsidR="004569FF" w:rsidRPr="00DB1114">
        <w:rPr>
          <w:color w:val="auto"/>
          <w:szCs w:val="28"/>
        </w:rPr>
        <w:t>–</w:t>
      </w:r>
      <w:r w:rsidRPr="00DB1114">
        <w:rPr>
          <w:color w:val="auto"/>
          <w:szCs w:val="28"/>
        </w:rPr>
        <w:t xml:space="preserve"> </w:t>
      </w:r>
      <w:hyperlink r:id="rId42">
        <w:r w:rsidRPr="00DB1114">
          <w:rPr>
            <w:color w:val="auto"/>
            <w:szCs w:val="28"/>
          </w:rPr>
          <w:t>інтерпретована</w:t>
        </w:r>
      </w:hyperlink>
      <w:r w:rsidRPr="00DB1114">
        <w:rPr>
          <w:color w:val="auto"/>
          <w:szCs w:val="28"/>
        </w:rPr>
        <w:t xml:space="preserve"> </w:t>
      </w:r>
      <w:hyperlink r:id="rId43">
        <w:r w:rsidRPr="00DB1114">
          <w:rPr>
            <w:color w:val="auto"/>
            <w:szCs w:val="28"/>
          </w:rPr>
          <w:t>об'єктно-орієнтована</w:t>
        </w:r>
      </w:hyperlink>
      <w:r w:rsidRPr="00DB1114">
        <w:rPr>
          <w:color w:val="auto"/>
          <w:szCs w:val="28"/>
        </w:rPr>
        <w:t xml:space="preserve"> </w:t>
      </w:r>
      <w:hyperlink r:id="rId44">
        <w:r w:rsidRPr="00DB1114">
          <w:rPr>
            <w:color w:val="auto"/>
            <w:szCs w:val="28"/>
          </w:rPr>
          <w:t>мова програмування</w:t>
        </w:r>
      </w:hyperlink>
      <w:r w:rsidRPr="00DB1114">
        <w:rPr>
          <w:color w:val="auto"/>
          <w:szCs w:val="28"/>
        </w:rPr>
        <w:t xml:space="preserve"> високого рівня з </w:t>
      </w:r>
      <w:hyperlink r:id="rId45">
        <w:r w:rsidRPr="00DB1114">
          <w:rPr>
            <w:color w:val="auto"/>
            <w:szCs w:val="28"/>
          </w:rPr>
          <w:t>динамічною семантикою</w:t>
        </w:r>
      </w:hyperlink>
      <w:r w:rsidRPr="00DB1114">
        <w:rPr>
          <w:color w:val="auto"/>
          <w:szCs w:val="28"/>
        </w:rPr>
        <w:t>.</w:t>
      </w:r>
      <w:r w:rsidR="00DB1114">
        <w:rPr>
          <w:color w:val="auto"/>
          <w:szCs w:val="28"/>
        </w:rPr>
        <w:t xml:space="preserve"> </w:t>
      </w:r>
      <w:r w:rsidRPr="00DB1114">
        <w:rPr>
          <w:color w:val="auto"/>
          <w:szCs w:val="28"/>
        </w:rPr>
        <w:t xml:space="preserve">Розроблена в </w:t>
      </w:r>
      <w:hyperlink r:id="rId46">
        <w:r w:rsidRPr="00DB1114">
          <w:rPr>
            <w:color w:val="auto"/>
            <w:szCs w:val="28"/>
          </w:rPr>
          <w:t>1990</w:t>
        </w:r>
      </w:hyperlink>
      <w:r w:rsidRPr="00DB1114">
        <w:rPr>
          <w:color w:val="auto"/>
          <w:szCs w:val="28"/>
        </w:rPr>
        <w:t xml:space="preserve"> році </w:t>
      </w:r>
      <w:hyperlink r:id="rId47">
        <w:r w:rsidRPr="00DB1114">
          <w:rPr>
            <w:color w:val="auto"/>
            <w:szCs w:val="28"/>
          </w:rPr>
          <w:t>Гвідо ван Россумом</w:t>
        </w:r>
      </w:hyperlink>
      <w:r w:rsidRPr="00DB1114">
        <w:rPr>
          <w:color w:val="auto"/>
          <w:szCs w:val="28"/>
        </w:rPr>
        <w:t xml:space="preserve">. </w:t>
      </w:r>
      <w:hyperlink r:id="rId48">
        <w:r w:rsidRPr="00DB1114">
          <w:rPr>
            <w:color w:val="auto"/>
            <w:szCs w:val="28"/>
          </w:rPr>
          <w:t>Структури даних</w:t>
        </w:r>
      </w:hyperlink>
      <w:r w:rsidR="00DB1114">
        <w:rPr>
          <w:color w:val="auto"/>
          <w:szCs w:val="28"/>
        </w:rPr>
        <w:t xml:space="preserve"> </w:t>
      </w:r>
      <w:r w:rsidRPr="00DB1114">
        <w:rPr>
          <w:color w:val="auto"/>
          <w:szCs w:val="28"/>
        </w:rPr>
        <w:t xml:space="preserve">високого рівня разом із динамічною семантикою та динамічним зв'язуванням роблять її привабливою для швидкої розробки програм, а також як засіб поєднання існуючих компонентів. Пайтон підтримує </w:t>
      </w:r>
      <w:hyperlink r:id="rId49">
        <w:r w:rsidRPr="00DB1114">
          <w:rPr>
            <w:color w:val="auto"/>
            <w:szCs w:val="28"/>
          </w:rPr>
          <w:t>модулі</w:t>
        </w:r>
      </w:hyperlink>
      <w:r w:rsidRPr="00DB1114">
        <w:rPr>
          <w:color w:val="auto"/>
          <w:szCs w:val="28"/>
        </w:rPr>
        <w:t xml:space="preserve"> та пакети модулів, що сприяє модульності та повторному використанню коду. Інтерпретатор Пайтон та стандартні бібліотеки доступні як у скомпільованій так і у вихідній формі на всіх основних платформах. В мові програмування Пайтон підтримується декілька </w:t>
      </w:r>
      <w:hyperlink r:id="rId50">
        <w:r w:rsidRPr="00DB1114">
          <w:rPr>
            <w:color w:val="auto"/>
            <w:szCs w:val="28"/>
          </w:rPr>
          <w:t>парадигм програмування</w:t>
        </w:r>
      </w:hyperlink>
      <w:r w:rsidRPr="00DB1114">
        <w:rPr>
          <w:color w:val="auto"/>
          <w:szCs w:val="28"/>
        </w:rPr>
        <w:t xml:space="preserve">, зокрема: </w:t>
      </w:r>
      <w:hyperlink r:id="rId51">
        <w:r w:rsidRPr="00DB1114">
          <w:rPr>
            <w:color w:val="auto"/>
            <w:szCs w:val="28"/>
          </w:rPr>
          <w:t>об'єктно-орієнтована</w:t>
        </w:r>
      </w:hyperlink>
      <w:r w:rsidRPr="00DB1114">
        <w:rPr>
          <w:color w:val="auto"/>
          <w:szCs w:val="28"/>
        </w:rPr>
        <w:t xml:space="preserve">, </w:t>
      </w:r>
      <w:hyperlink r:id="rId52">
        <w:r w:rsidRPr="00DB1114">
          <w:rPr>
            <w:color w:val="auto"/>
            <w:szCs w:val="28"/>
          </w:rPr>
          <w:t>процедурна</w:t>
        </w:r>
      </w:hyperlink>
      <w:r w:rsidRPr="00DB1114">
        <w:rPr>
          <w:color w:val="auto"/>
          <w:szCs w:val="28"/>
        </w:rPr>
        <w:t xml:space="preserve">, </w:t>
      </w:r>
      <w:hyperlink r:id="rId53">
        <w:r w:rsidRPr="00DB1114">
          <w:rPr>
            <w:color w:val="auto"/>
            <w:szCs w:val="28"/>
          </w:rPr>
          <w:t>функціональна</w:t>
        </w:r>
      </w:hyperlink>
      <w:r w:rsidRPr="00DB1114">
        <w:rPr>
          <w:color w:val="auto"/>
          <w:szCs w:val="28"/>
        </w:rPr>
        <w:t xml:space="preserve"> та</w:t>
      </w:r>
      <w:r w:rsidR="00DB1114">
        <w:rPr>
          <w:color w:val="auto"/>
          <w:szCs w:val="28"/>
        </w:rPr>
        <w:t xml:space="preserve"> </w:t>
      </w:r>
      <w:r w:rsidRPr="00DB1114">
        <w:rPr>
          <w:color w:val="auto"/>
          <w:szCs w:val="28"/>
        </w:rPr>
        <w:t>аспектно-орієнтована.</w:t>
      </w:r>
    </w:p>
    <w:p w14:paraId="41339AF8"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Серед основних її переваг можна назвати такі:</w:t>
      </w:r>
    </w:p>
    <w:p w14:paraId="73CCF2C8" w14:textId="77777777" w:rsidR="00E836CB" w:rsidRPr="00DB1114" w:rsidRDefault="00041425" w:rsidP="001E1BAB">
      <w:pPr>
        <w:numPr>
          <w:ilvl w:val="0"/>
          <w:numId w:val="15"/>
        </w:numPr>
        <w:tabs>
          <w:tab w:val="left" w:pos="993"/>
        </w:tabs>
        <w:spacing w:after="0"/>
        <w:ind w:left="0" w:firstLine="709"/>
        <w:contextualSpacing/>
        <w:jc w:val="both"/>
        <w:rPr>
          <w:color w:val="auto"/>
          <w:szCs w:val="28"/>
        </w:rPr>
      </w:pPr>
      <w:r w:rsidRPr="00DB1114">
        <w:rPr>
          <w:color w:val="auto"/>
          <w:szCs w:val="28"/>
          <w:highlight w:val="white"/>
        </w:rPr>
        <w:t xml:space="preserve">чистий </w:t>
      </w:r>
      <w:hyperlink r:id="rId54">
        <w:r w:rsidRPr="00DB1114">
          <w:rPr>
            <w:color w:val="auto"/>
            <w:szCs w:val="28"/>
            <w:highlight w:val="white"/>
          </w:rPr>
          <w:t>синтаксис</w:t>
        </w:r>
      </w:hyperlink>
      <w:r w:rsidRPr="00DB1114">
        <w:rPr>
          <w:color w:val="auto"/>
          <w:szCs w:val="28"/>
          <w:highlight w:val="white"/>
        </w:rPr>
        <w:t xml:space="preserve"> (для виділення блоків слід використовувати відступи);</w:t>
      </w:r>
    </w:p>
    <w:p w14:paraId="188AE8EE" w14:textId="77777777" w:rsidR="00E836CB" w:rsidRPr="00DB1114" w:rsidRDefault="00041425" w:rsidP="001E1BAB">
      <w:pPr>
        <w:numPr>
          <w:ilvl w:val="0"/>
          <w:numId w:val="15"/>
        </w:numPr>
        <w:tabs>
          <w:tab w:val="left" w:pos="993"/>
        </w:tabs>
        <w:spacing w:after="0"/>
        <w:ind w:left="0" w:firstLine="709"/>
        <w:contextualSpacing/>
        <w:jc w:val="both"/>
        <w:rPr>
          <w:color w:val="auto"/>
          <w:szCs w:val="28"/>
        </w:rPr>
      </w:pPr>
      <w:r w:rsidRPr="00DB1114">
        <w:rPr>
          <w:color w:val="auto"/>
          <w:szCs w:val="28"/>
          <w:highlight w:val="white"/>
        </w:rPr>
        <w:t>переносимість програм (що властиве більшості інтерпретованих мов);</w:t>
      </w:r>
    </w:p>
    <w:p w14:paraId="2416B91F" w14:textId="77777777" w:rsidR="00E836CB" w:rsidRPr="00DB1114" w:rsidRDefault="00041425" w:rsidP="001E1BAB">
      <w:pPr>
        <w:numPr>
          <w:ilvl w:val="0"/>
          <w:numId w:val="15"/>
        </w:numPr>
        <w:tabs>
          <w:tab w:val="left" w:pos="993"/>
        </w:tabs>
        <w:spacing w:after="0"/>
        <w:ind w:left="0" w:firstLine="709"/>
        <w:contextualSpacing/>
        <w:jc w:val="both"/>
        <w:rPr>
          <w:color w:val="auto"/>
          <w:szCs w:val="28"/>
        </w:rPr>
      </w:pPr>
      <w:r w:rsidRPr="00DB1114">
        <w:rPr>
          <w:color w:val="auto"/>
          <w:szCs w:val="28"/>
          <w:highlight w:val="white"/>
        </w:rPr>
        <w:t xml:space="preserve">стандартний </w:t>
      </w:r>
      <w:hyperlink r:id="rId55">
        <w:r w:rsidRPr="00DB1114">
          <w:rPr>
            <w:color w:val="auto"/>
            <w:szCs w:val="28"/>
            <w:highlight w:val="white"/>
          </w:rPr>
          <w:t>дистрибутив</w:t>
        </w:r>
      </w:hyperlink>
      <w:r w:rsidRPr="00DB1114">
        <w:rPr>
          <w:color w:val="auto"/>
          <w:szCs w:val="28"/>
          <w:highlight w:val="white"/>
        </w:rPr>
        <w:t xml:space="preserve"> має велику кількість корисних модулів (включно з модулем для розробки графічного інтерфейсу);</w:t>
      </w:r>
    </w:p>
    <w:p w14:paraId="16C898C1" w14:textId="77777777" w:rsidR="00E836CB" w:rsidRPr="00DB1114" w:rsidRDefault="00041425" w:rsidP="001E1BAB">
      <w:pPr>
        <w:numPr>
          <w:ilvl w:val="0"/>
          <w:numId w:val="15"/>
        </w:numPr>
        <w:tabs>
          <w:tab w:val="left" w:pos="993"/>
        </w:tabs>
        <w:spacing w:after="0"/>
        <w:ind w:left="0" w:firstLine="709"/>
        <w:contextualSpacing/>
        <w:jc w:val="both"/>
        <w:rPr>
          <w:color w:val="auto"/>
          <w:szCs w:val="28"/>
        </w:rPr>
      </w:pPr>
      <w:r w:rsidRPr="00DB1114">
        <w:rPr>
          <w:color w:val="auto"/>
          <w:szCs w:val="28"/>
          <w:highlight w:val="white"/>
        </w:rPr>
        <w:t>можливість використання Пайтона в діалоговому режимі (дуже корисне для експериментування та розв'язання простих задач);</w:t>
      </w:r>
    </w:p>
    <w:p w14:paraId="2898EA53" w14:textId="77777777" w:rsidR="00E836CB" w:rsidRPr="00DB1114" w:rsidRDefault="00041425" w:rsidP="001E1BAB">
      <w:pPr>
        <w:numPr>
          <w:ilvl w:val="0"/>
          <w:numId w:val="15"/>
        </w:numPr>
        <w:tabs>
          <w:tab w:val="left" w:pos="993"/>
        </w:tabs>
        <w:spacing w:after="0"/>
        <w:ind w:left="0" w:firstLine="709"/>
        <w:contextualSpacing/>
        <w:jc w:val="both"/>
        <w:rPr>
          <w:color w:val="auto"/>
          <w:szCs w:val="28"/>
        </w:rPr>
      </w:pPr>
      <w:r w:rsidRPr="00DB1114">
        <w:rPr>
          <w:color w:val="auto"/>
          <w:szCs w:val="28"/>
          <w:highlight w:val="white"/>
        </w:rPr>
        <w:t xml:space="preserve">стандартний дистрибутив має просте, але разом із тим досить потужне </w:t>
      </w:r>
      <w:hyperlink r:id="rId56">
        <w:r w:rsidRPr="00DB1114">
          <w:rPr>
            <w:color w:val="auto"/>
            <w:szCs w:val="28"/>
            <w:highlight w:val="white"/>
          </w:rPr>
          <w:t>середовище розробки</w:t>
        </w:r>
      </w:hyperlink>
      <w:r w:rsidRPr="00DB1114">
        <w:rPr>
          <w:color w:val="auto"/>
          <w:szCs w:val="28"/>
          <w:highlight w:val="white"/>
        </w:rPr>
        <w:t>, яке зветься IDLE і яке написане на мові Пайтон;</w:t>
      </w:r>
    </w:p>
    <w:p w14:paraId="0D622D33" w14:textId="77777777" w:rsidR="00E836CB" w:rsidRPr="00DB1114" w:rsidRDefault="00041425" w:rsidP="001E1BAB">
      <w:pPr>
        <w:numPr>
          <w:ilvl w:val="0"/>
          <w:numId w:val="15"/>
        </w:numPr>
        <w:tabs>
          <w:tab w:val="left" w:pos="993"/>
        </w:tabs>
        <w:spacing w:after="0"/>
        <w:ind w:left="0" w:firstLine="709"/>
        <w:contextualSpacing/>
        <w:jc w:val="both"/>
        <w:rPr>
          <w:color w:val="auto"/>
          <w:szCs w:val="28"/>
        </w:rPr>
      </w:pPr>
      <w:r w:rsidRPr="00DB1114">
        <w:rPr>
          <w:color w:val="auto"/>
          <w:szCs w:val="28"/>
          <w:highlight w:val="white"/>
        </w:rPr>
        <w:t xml:space="preserve">зручний для розв'язання математичних проблем (має засоби роботи з </w:t>
      </w:r>
      <w:hyperlink r:id="rId57">
        <w:r w:rsidRPr="00DB1114">
          <w:rPr>
            <w:color w:val="auto"/>
            <w:szCs w:val="28"/>
            <w:highlight w:val="white"/>
          </w:rPr>
          <w:t>комплексними числами</w:t>
        </w:r>
      </w:hyperlink>
      <w:r w:rsidRPr="00DB1114">
        <w:rPr>
          <w:color w:val="auto"/>
          <w:szCs w:val="28"/>
          <w:highlight w:val="white"/>
        </w:rPr>
        <w:t xml:space="preserve">, може оперувати з цілими числами довільної величини, у діалоговому режимі може використовуватися як потужний </w:t>
      </w:r>
      <w:hyperlink r:id="rId58">
        <w:r w:rsidRPr="00DB1114">
          <w:rPr>
            <w:color w:val="auto"/>
            <w:szCs w:val="28"/>
            <w:highlight w:val="white"/>
          </w:rPr>
          <w:t>калькулятор</w:t>
        </w:r>
      </w:hyperlink>
      <w:r w:rsidRPr="00DB1114">
        <w:rPr>
          <w:color w:val="auto"/>
          <w:szCs w:val="28"/>
          <w:highlight w:val="white"/>
        </w:rPr>
        <w:t>).</w:t>
      </w:r>
    </w:p>
    <w:p w14:paraId="0A6CB61A"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Пайтон має ефективні </w:t>
      </w:r>
      <w:hyperlink r:id="rId59">
        <w:r w:rsidRPr="00DB1114">
          <w:rPr>
            <w:color w:val="auto"/>
            <w:szCs w:val="28"/>
            <w:highlight w:val="white"/>
          </w:rPr>
          <w:t>структури даних</w:t>
        </w:r>
      </w:hyperlink>
      <w:r w:rsidRPr="00DB1114">
        <w:rPr>
          <w:color w:val="auto"/>
          <w:szCs w:val="28"/>
          <w:highlight w:val="white"/>
        </w:rPr>
        <w:t xml:space="preserve"> високого рівня та простий, але ефективний підхід до </w:t>
      </w:r>
      <w:hyperlink r:id="rId60">
        <w:r w:rsidRPr="00DB1114">
          <w:rPr>
            <w:color w:val="auto"/>
            <w:szCs w:val="28"/>
            <w:highlight w:val="white"/>
          </w:rPr>
          <w:t>об'єктно-орієнтованого програмування</w:t>
        </w:r>
      </w:hyperlink>
      <w:r w:rsidRPr="00DB1114">
        <w:rPr>
          <w:color w:val="auto"/>
          <w:szCs w:val="28"/>
          <w:highlight w:val="white"/>
        </w:rPr>
        <w:t xml:space="preserve">. Елегантний синтаксис Пайтона, динамічна обробка типів, а також те, що це </w:t>
      </w:r>
      <w:hyperlink r:id="rId61">
        <w:r w:rsidRPr="00DB1114">
          <w:rPr>
            <w:color w:val="auto"/>
            <w:szCs w:val="28"/>
            <w:highlight w:val="white"/>
          </w:rPr>
          <w:t>інтерпретована мова</w:t>
        </w:r>
      </w:hyperlink>
      <w:r w:rsidRPr="00DB1114">
        <w:rPr>
          <w:color w:val="auto"/>
          <w:szCs w:val="28"/>
          <w:highlight w:val="white"/>
        </w:rPr>
        <w:t>, роблять її ідеальною для написання скриптів та швидкої розробки прикладних програм у багатьох галузях на більшості платформ.</w:t>
      </w:r>
    </w:p>
    <w:p w14:paraId="0792BC3F"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Інтерпретатор мови Пайтон і багата </w:t>
      </w:r>
      <w:hyperlink r:id="rId62">
        <w:r w:rsidRPr="00DB1114">
          <w:rPr>
            <w:color w:val="auto"/>
            <w:szCs w:val="28"/>
            <w:highlight w:val="white"/>
          </w:rPr>
          <w:t>стандартна бібліотека</w:t>
        </w:r>
      </w:hyperlink>
      <w:r w:rsidRPr="00DB1114">
        <w:rPr>
          <w:color w:val="auto"/>
          <w:szCs w:val="28"/>
          <w:highlight w:val="white"/>
        </w:rPr>
        <w:t xml:space="preserve"> (як вихідні тексти, так і бінарні дистрибутиви для всіх основних </w:t>
      </w:r>
      <w:hyperlink r:id="rId63">
        <w:r w:rsidRPr="00DB1114">
          <w:rPr>
            <w:color w:val="auto"/>
            <w:szCs w:val="28"/>
            <w:highlight w:val="white"/>
          </w:rPr>
          <w:t>операційних систем</w:t>
        </w:r>
      </w:hyperlink>
      <w:r w:rsidRPr="00DB1114">
        <w:rPr>
          <w:color w:val="auto"/>
          <w:szCs w:val="28"/>
          <w:highlight w:val="white"/>
        </w:rPr>
        <w:t>) можуть бути отримані з сайту Пайтона</w:t>
      </w:r>
      <w:hyperlink r:id="rId64">
        <w:r w:rsidRPr="00DB1114">
          <w:rPr>
            <w:color w:val="auto"/>
            <w:szCs w:val="28"/>
            <w:highlight w:val="white"/>
          </w:rPr>
          <w:t>www.python.org</w:t>
        </w:r>
      </w:hyperlink>
      <w:r w:rsidRPr="00DB1114">
        <w:rPr>
          <w:color w:val="auto"/>
          <w:szCs w:val="28"/>
          <w:highlight w:val="white"/>
        </w:rPr>
        <w:t>, і можуть вільно розповсюджуватися. Цей самий сайт має дистрибутиви та посилання на численні модулі, програми, утиліти та додаткову документацію.</w:t>
      </w:r>
    </w:p>
    <w:p w14:paraId="234C643A" w14:textId="7099689D"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Інтерпретатор мови Пайтон може бути розширений функціями та типами даних, розробленими на </w:t>
      </w:r>
      <w:hyperlink r:id="rId65">
        <w:r w:rsidRPr="00DB1114">
          <w:rPr>
            <w:color w:val="auto"/>
            <w:szCs w:val="28"/>
            <w:highlight w:val="white"/>
          </w:rPr>
          <w:t>C</w:t>
        </w:r>
      </w:hyperlink>
      <w:r w:rsidRPr="00DB1114">
        <w:rPr>
          <w:color w:val="auto"/>
          <w:szCs w:val="28"/>
          <w:highlight w:val="white"/>
        </w:rPr>
        <w:t xml:space="preserve"> чи C</w:t>
      </w:r>
      <w:r w:rsidR="00CE144B">
        <w:rPr>
          <w:rFonts w:eastAsia="MS Mincho"/>
          <w:color w:val="auto"/>
          <w:szCs w:val="28"/>
          <w:highlight w:val="white"/>
        </w:rPr>
        <w:t>++</w:t>
      </w:r>
      <w:r w:rsidRPr="00DB1114">
        <w:rPr>
          <w:color w:val="auto"/>
          <w:szCs w:val="28"/>
          <w:highlight w:val="white"/>
        </w:rPr>
        <w:t xml:space="preserve"> (або на іншій мові, яку можна викликати із C). Пайтон також зручна як мова розширення для прикладних програм, що потребують подальшого налагодження.</w:t>
      </w:r>
    </w:p>
    <w:p w14:paraId="44ADC668" w14:textId="2163F997" w:rsidR="00E836CB" w:rsidRPr="00DB1114" w:rsidRDefault="00041425" w:rsidP="001E1BAB">
      <w:pPr>
        <w:pStyle w:val="2"/>
        <w:keepNext w:val="0"/>
        <w:keepLines w:val="0"/>
        <w:tabs>
          <w:tab w:val="left" w:pos="993"/>
        </w:tabs>
        <w:spacing w:before="0"/>
        <w:contextualSpacing w:val="0"/>
        <w:jc w:val="both"/>
        <w:rPr>
          <w:rFonts w:ascii="Times New Roman" w:hAnsi="Times New Roman" w:cs="Times New Roman"/>
          <w:b w:val="0"/>
          <w:color w:val="auto"/>
          <w:sz w:val="28"/>
          <w:szCs w:val="28"/>
        </w:rPr>
      </w:pPr>
      <w:r w:rsidRPr="00DB1114">
        <w:rPr>
          <w:rFonts w:ascii="Times New Roman" w:eastAsia="Times New Roman" w:hAnsi="Times New Roman" w:cs="Times New Roman"/>
          <w:b w:val="0"/>
          <w:color w:val="auto"/>
          <w:sz w:val="28"/>
          <w:szCs w:val="28"/>
          <w:highlight w:val="white"/>
        </w:rPr>
        <w:t>Портованість</w:t>
      </w:r>
      <w:r w:rsidR="004569FF" w:rsidRPr="00DB1114">
        <w:rPr>
          <w:rFonts w:ascii="Times New Roman" w:eastAsia="Times New Roman" w:hAnsi="Times New Roman" w:cs="Times New Roman"/>
          <w:b w:val="0"/>
          <w:color w:val="auto"/>
          <w:sz w:val="28"/>
          <w:szCs w:val="28"/>
        </w:rPr>
        <w:t xml:space="preserve">. </w:t>
      </w:r>
      <w:r w:rsidRPr="00DB1114">
        <w:rPr>
          <w:rFonts w:ascii="Times New Roman" w:hAnsi="Times New Roman" w:cs="Times New Roman"/>
          <w:b w:val="0"/>
          <w:color w:val="auto"/>
          <w:sz w:val="28"/>
          <w:szCs w:val="28"/>
          <w:highlight w:val="white"/>
        </w:rPr>
        <w:t xml:space="preserve">Python </w:t>
      </w:r>
      <w:hyperlink r:id="rId66">
        <w:r w:rsidRPr="00DB1114">
          <w:rPr>
            <w:rFonts w:ascii="Times New Roman" w:hAnsi="Times New Roman" w:cs="Times New Roman"/>
            <w:b w:val="0"/>
            <w:color w:val="auto"/>
            <w:sz w:val="28"/>
            <w:szCs w:val="28"/>
            <w:highlight w:val="white"/>
          </w:rPr>
          <w:t>портований</w:t>
        </w:r>
      </w:hyperlink>
      <w:r w:rsidRPr="00DB1114">
        <w:rPr>
          <w:rFonts w:ascii="Times New Roman" w:hAnsi="Times New Roman" w:cs="Times New Roman"/>
          <w:b w:val="0"/>
          <w:color w:val="auto"/>
          <w:sz w:val="28"/>
          <w:szCs w:val="28"/>
          <w:highlight w:val="white"/>
        </w:rPr>
        <w:t xml:space="preserve"> та працює майже на всіх відомих платформах </w:t>
      </w:r>
      <w:r w:rsidR="004569FF" w:rsidRPr="00DB1114">
        <w:rPr>
          <w:rFonts w:ascii="Times New Roman" w:hAnsi="Times New Roman" w:cs="Times New Roman"/>
          <w:b w:val="0"/>
          <w:color w:val="auto"/>
          <w:sz w:val="28"/>
          <w:szCs w:val="28"/>
          <w:highlight w:val="white"/>
        </w:rPr>
        <w:noBreakHyphen/>
      </w:r>
      <w:r w:rsidRPr="00DB1114">
        <w:rPr>
          <w:rFonts w:ascii="Times New Roman" w:hAnsi="Times New Roman" w:cs="Times New Roman"/>
          <w:b w:val="0"/>
          <w:color w:val="auto"/>
          <w:sz w:val="28"/>
          <w:szCs w:val="28"/>
          <w:highlight w:val="white"/>
        </w:rPr>
        <w:t xml:space="preserve"> від </w:t>
      </w:r>
      <w:hyperlink r:id="rId67">
        <w:r w:rsidRPr="00DB1114">
          <w:rPr>
            <w:rFonts w:ascii="Times New Roman" w:hAnsi="Times New Roman" w:cs="Times New Roman"/>
            <w:b w:val="0"/>
            <w:color w:val="auto"/>
            <w:sz w:val="28"/>
            <w:szCs w:val="28"/>
            <w:highlight w:val="white"/>
          </w:rPr>
          <w:t>КПК</w:t>
        </w:r>
      </w:hyperlink>
      <w:r w:rsidRPr="00DB1114">
        <w:rPr>
          <w:rFonts w:ascii="Times New Roman" w:hAnsi="Times New Roman" w:cs="Times New Roman"/>
          <w:b w:val="0"/>
          <w:color w:val="auto"/>
          <w:sz w:val="28"/>
          <w:szCs w:val="28"/>
          <w:highlight w:val="white"/>
        </w:rPr>
        <w:t xml:space="preserve"> до </w:t>
      </w:r>
      <w:hyperlink r:id="rId68">
        <w:r w:rsidRPr="00DB1114">
          <w:rPr>
            <w:rFonts w:ascii="Times New Roman" w:hAnsi="Times New Roman" w:cs="Times New Roman"/>
            <w:b w:val="0"/>
            <w:color w:val="auto"/>
            <w:sz w:val="28"/>
            <w:szCs w:val="28"/>
            <w:highlight w:val="white"/>
          </w:rPr>
          <w:t>мейнфреймів</w:t>
        </w:r>
      </w:hyperlink>
      <w:r w:rsidRPr="00DB1114">
        <w:rPr>
          <w:rFonts w:ascii="Times New Roman" w:hAnsi="Times New Roman" w:cs="Times New Roman"/>
          <w:b w:val="0"/>
          <w:color w:val="auto"/>
          <w:sz w:val="28"/>
          <w:szCs w:val="28"/>
          <w:highlight w:val="white"/>
        </w:rPr>
        <w:t xml:space="preserve">. Існують порти під </w:t>
      </w:r>
      <w:hyperlink r:id="rId69">
        <w:r w:rsidRPr="00DB1114">
          <w:rPr>
            <w:rFonts w:ascii="Times New Roman" w:hAnsi="Times New Roman" w:cs="Times New Roman"/>
            <w:b w:val="0"/>
            <w:color w:val="auto"/>
            <w:sz w:val="28"/>
            <w:szCs w:val="28"/>
            <w:highlight w:val="white"/>
          </w:rPr>
          <w:t>Microsoft Windows</w:t>
        </w:r>
      </w:hyperlink>
      <w:r w:rsidRPr="00DB1114">
        <w:rPr>
          <w:rFonts w:ascii="Times New Roman" w:hAnsi="Times New Roman" w:cs="Times New Roman"/>
          <w:b w:val="0"/>
          <w:color w:val="auto"/>
          <w:sz w:val="28"/>
          <w:szCs w:val="28"/>
          <w:highlight w:val="white"/>
        </w:rPr>
        <w:t xml:space="preserve">, всі варіанти </w:t>
      </w:r>
      <w:hyperlink r:id="rId70">
        <w:r w:rsidRPr="00DB1114">
          <w:rPr>
            <w:rFonts w:ascii="Times New Roman" w:hAnsi="Times New Roman" w:cs="Times New Roman"/>
            <w:b w:val="0"/>
            <w:color w:val="auto"/>
            <w:sz w:val="28"/>
            <w:szCs w:val="28"/>
            <w:highlight w:val="white"/>
          </w:rPr>
          <w:t>UNIX</w:t>
        </w:r>
      </w:hyperlink>
      <w:r w:rsidRPr="00DB1114">
        <w:rPr>
          <w:rFonts w:ascii="Times New Roman" w:hAnsi="Times New Roman" w:cs="Times New Roman"/>
          <w:b w:val="0"/>
          <w:color w:val="auto"/>
          <w:sz w:val="28"/>
          <w:szCs w:val="28"/>
          <w:highlight w:val="white"/>
        </w:rPr>
        <w:t xml:space="preserve"> (включаючи </w:t>
      </w:r>
      <w:hyperlink r:id="rId71">
        <w:r w:rsidRPr="00DB1114">
          <w:rPr>
            <w:rFonts w:ascii="Times New Roman" w:hAnsi="Times New Roman" w:cs="Times New Roman"/>
            <w:b w:val="0"/>
            <w:color w:val="auto"/>
            <w:sz w:val="28"/>
            <w:szCs w:val="28"/>
            <w:highlight w:val="white"/>
          </w:rPr>
          <w:t>FreeBSD</w:t>
        </w:r>
      </w:hyperlink>
      <w:r w:rsidRPr="00DB1114">
        <w:rPr>
          <w:rFonts w:ascii="Times New Roman" w:hAnsi="Times New Roman" w:cs="Times New Roman"/>
          <w:b w:val="0"/>
          <w:color w:val="auto"/>
          <w:sz w:val="28"/>
          <w:szCs w:val="28"/>
          <w:highlight w:val="white"/>
        </w:rPr>
        <w:t xml:space="preserve"> та </w:t>
      </w:r>
      <w:hyperlink r:id="rId72">
        <w:r w:rsidRPr="00DB1114">
          <w:rPr>
            <w:rFonts w:ascii="Times New Roman" w:hAnsi="Times New Roman" w:cs="Times New Roman"/>
            <w:b w:val="0"/>
            <w:color w:val="auto"/>
            <w:sz w:val="28"/>
            <w:szCs w:val="28"/>
            <w:highlight w:val="white"/>
          </w:rPr>
          <w:t>GNU/Linux</w:t>
        </w:r>
      </w:hyperlink>
      <w:r w:rsidRPr="00DB1114">
        <w:rPr>
          <w:rFonts w:ascii="Times New Roman" w:hAnsi="Times New Roman" w:cs="Times New Roman"/>
          <w:b w:val="0"/>
          <w:color w:val="auto"/>
          <w:sz w:val="28"/>
          <w:szCs w:val="28"/>
          <w:highlight w:val="white"/>
        </w:rPr>
        <w:t xml:space="preserve">), </w:t>
      </w:r>
      <w:hyperlink r:id="rId73">
        <w:r w:rsidRPr="00DB1114">
          <w:rPr>
            <w:rFonts w:ascii="Times New Roman" w:hAnsi="Times New Roman" w:cs="Times New Roman"/>
            <w:b w:val="0"/>
            <w:color w:val="auto"/>
            <w:sz w:val="28"/>
            <w:szCs w:val="28"/>
            <w:highlight w:val="white"/>
          </w:rPr>
          <w:t>Plan 9</w:t>
        </w:r>
      </w:hyperlink>
      <w:r w:rsidRPr="00DB1114">
        <w:rPr>
          <w:rFonts w:ascii="Times New Roman" w:hAnsi="Times New Roman" w:cs="Times New Roman"/>
          <w:b w:val="0"/>
          <w:color w:val="auto"/>
          <w:sz w:val="28"/>
          <w:szCs w:val="28"/>
          <w:highlight w:val="white"/>
        </w:rPr>
        <w:t xml:space="preserve">, </w:t>
      </w:r>
      <w:hyperlink r:id="rId74">
        <w:r w:rsidRPr="00DB1114">
          <w:rPr>
            <w:rFonts w:ascii="Times New Roman" w:hAnsi="Times New Roman" w:cs="Times New Roman"/>
            <w:b w:val="0"/>
            <w:color w:val="auto"/>
            <w:sz w:val="28"/>
            <w:szCs w:val="28"/>
            <w:highlight w:val="white"/>
          </w:rPr>
          <w:t>Mac OS</w:t>
        </w:r>
      </w:hyperlink>
      <w:r w:rsidRPr="00DB1114">
        <w:rPr>
          <w:rFonts w:ascii="Times New Roman" w:hAnsi="Times New Roman" w:cs="Times New Roman"/>
          <w:b w:val="0"/>
          <w:color w:val="auto"/>
          <w:sz w:val="28"/>
          <w:szCs w:val="28"/>
          <w:highlight w:val="white"/>
        </w:rPr>
        <w:t xml:space="preserve"> та </w:t>
      </w:r>
      <w:hyperlink r:id="rId75">
        <w:r w:rsidRPr="00DB1114">
          <w:rPr>
            <w:rFonts w:ascii="Times New Roman" w:hAnsi="Times New Roman" w:cs="Times New Roman"/>
            <w:b w:val="0"/>
            <w:color w:val="auto"/>
            <w:sz w:val="28"/>
            <w:szCs w:val="28"/>
            <w:highlight w:val="white"/>
          </w:rPr>
          <w:t>Mac OS X</w:t>
        </w:r>
      </w:hyperlink>
      <w:r w:rsidRPr="00DB1114">
        <w:rPr>
          <w:rFonts w:ascii="Times New Roman" w:hAnsi="Times New Roman" w:cs="Times New Roman"/>
          <w:b w:val="0"/>
          <w:color w:val="auto"/>
          <w:sz w:val="28"/>
          <w:szCs w:val="28"/>
          <w:highlight w:val="white"/>
        </w:rPr>
        <w:t xml:space="preserve">, </w:t>
      </w:r>
      <w:hyperlink r:id="rId76">
        <w:r w:rsidRPr="00DB1114">
          <w:rPr>
            <w:rFonts w:ascii="Times New Roman" w:hAnsi="Times New Roman" w:cs="Times New Roman"/>
            <w:b w:val="0"/>
            <w:color w:val="auto"/>
            <w:sz w:val="28"/>
            <w:szCs w:val="28"/>
            <w:highlight w:val="white"/>
          </w:rPr>
          <w:t>iPhone OS</w:t>
        </w:r>
      </w:hyperlink>
      <w:r w:rsidRPr="00DB1114">
        <w:rPr>
          <w:rFonts w:ascii="Times New Roman" w:hAnsi="Times New Roman" w:cs="Times New Roman"/>
          <w:b w:val="0"/>
          <w:color w:val="auto"/>
          <w:sz w:val="28"/>
          <w:szCs w:val="28"/>
          <w:highlight w:val="white"/>
        </w:rPr>
        <w:t xml:space="preserve"> 2.0 і вище, </w:t>
      </w:r>
      <w:hyperlink r:id="rId77">
        <w:r w:rsidRPr="00DB1114">
          <w:rPr>
            <w:rFonts w:ascii="Times New Roman" w:hAnsi="Times New Roman" w:cs="Times New Roman"/>
            <w:b w:val="0"/>
            <w:color w:val="auto"/>
            <w:sz w:val="28"/>
            <w:szCs w:val="28"/>
            <w:highlight w:val="white"/>
          </w:rPr>
          <w:t>Palm OS</w:t>
        </w:r>
      </w:hyperlink>
      <w:r w:rsidRPr="00DB1114">
        <w:rPr>
          <w:rFonts w:ascii="Times New Roman" w:hAnsi="Times New Roman" w:cs="Times New Roman"/>
          <w:b w:val="0"/>
          <w:color w:val="auto"/>
          <w:sz w:val="28"/>
          <w:szCs w:val="28"/>
          <w:highlight w:val="white"/>
        </w:rPr>
        <w:t xml:space="preserve">, </w:t>
      </w:r>
      <w:hyperlink r:id="rId78">
        <w:r w:rsidRPr="00DB1114">
          <w:rPr>
            <w:rFonts w:ascii="Times New Roman" w:hAnsi="Times New Roman" w:cs="Times New Roman"/>
            <w:b w:val="0"/>
            <w:color w:val="auto"/>
            <w:sz w:val="28"/>
            <w:szCs w:val="28"/>
            <w:highlight w:val="white"/>
          </w:rPr>
          <w:t>OS/2</w:t>
        </w:r>
      </w:hyperlink>
      <w:r w:rsidRPr="00DB1114">
        <w:rPr>
          <w:rFonts w:ascii="Times New Roman" w:hAnsi="Times New Roman" w:cs="Times New Roman"/>
          <w:b w:val="0"/>
          <w:color w:val="auto"/>
          <w:sz w:val="28"/>
          <w:szCs w:val="28"/>
          <w:highlight w:val="white"/>
        </w:rPr>
        <w:t xml:space="preserve">, </w:t>
      </w:r>
      <w:hyperlink r:id="rId79">
        <w:r w:rsidRPr="00DB1114">
          <w:rPr>
            <w:rFonts w:ascii="Times New Roman" w:hAnsi="Times New Roman" w:cs="Times New Roman"/>
            <w:b w:val="0"/>
            <w:color w:val="auto"/>
            <w:sz w:val="28"/>
            <w:szCs w:val="28"/>
            <w:highlight w:val="white"/>
          </w:rPr>
          <w:t>Amiga</w:t>
        </w:r>
      </w:hyperlink>
      <w:r w:rsidRPr="00DB1114">
        <w:rPr>
          <w:rFonts w:ascii="Times New Roman" w:hAnsi="Times New Roman" w:cs="Times New Roman"/>
          <w:b w:val="0"/>
          <w:color w:val="auto"/>
          <w:sz w:val="28"/>
          <w:szCs w:val="28"/>
          <w:highlight w:val="white"/>
        </w:rPr>
        <w:t xml:space="preserve">, </w:t>
      </w:r>
      <w:hyperlink r:id="rId80">
        <w:r w:rsidRPr="00DB1114">
          <w:rPr>
            <w:rFonts w:ascii="Times New Roman" w:hAnsi="Times New Roman" w:cs="Times New Roman"/>
            <w:b w:val="0"/>
            <w:color w:val="auto"/>
            <w:sz w:val="28"/>
            <w:szCs w:val="28"/>
            <w:highlight w:val="white"/>
          </w:rPr>
          <w:t>AS/400</w:t>
        </w:r>
      </w:hyperlink>
      <w:r w:rsidRPr="00DB1114">
        <w:rPr>
          <w:rFonts w:ascii="Times New Roman" w:hAnsi="Times New Roman" w:cs="Times New Roman"/>
          <w:b w:val="0"/>
          <w:color w:val="auto"/>
          <w:sz w:val="28"/>
          <w:szCs w:val="28"/>
          <w:highlight w:val="white"/>
        </w:rPr>
        <w:t xml:space="preserve"> та навіть </w:t>
      </w:r>
      <w:hyperlink r:id="rId81">
        <w:r w:rsidRPr="00DB1114">
          <w:rPr>
            <w:rFonts w:ascii="Times New Roman" w:hAnsi="Times New Roman" w:cs="Times New Roman"/>
            <w:b w:val="0"/>
            <w:color w:val="auto"/>
            <w:sz w:val="28"/>
            <w:szCs w:val="28"/>
            <w:highlight w:val="white"/>
          </w:rPr>
          <w:t>OS/390</w:t>
        </w:r>
      </w:hyperlink>
      <w:r w:rsidRPr="00DB1114">
        <w:rPr>
          <w:rFonts w:ascii="Times New Roman" w:hAnsi="Times New Roman" w:cs="Times New Roman"/>
          <w:b w:val="0"/>
          <w:color w:val="auto"/>
          <w:sz w:val="28"/>
          <w:szCs w:val="28"/>
          <w:highlight w:val="white"/>
        </w:rPr>
        <w:t xml:space="preserve">, </w:t>
      </w:r>
      <w:hyperlink r:id="rId82">
        <w:r w:rsidRPr="00DB1114">
          <w:rPr>
            <w:rFonts w:ascii="Times New Roman" w:hAnsi="Times New Roman" w:cs="Times New Roman"/>
            <w:b w:val="0"/>
            <w:color w:val="auto"/>
            <w:sz w:val="28"/>
            <w:szCs w:val="28"/>
            <w:highlight w:val="white"/>
          </w:rPr>
          <w:t>Symbian</w:t>
        </w:r>
      </w:hyperlink>
      <w:r w:rsidRPr="00DB1114">
        <w:rPr>
          <w:rFonts w:ascii="Times New Roman" w:hAnsi="Times New Roman" w:cs="Times New Roman"/>
          <w:b w:val="0"/>
          <w:color w:val="auto"/>
          <w:sz w:val="28"/>
          <w:szCs w:val="28"/>
          <w:highlight w:val="white"/>
        </w:rPr>
        <w:t xml:space="preserve"> та </w:t>
      </w:r>
      <w:hyperlink r:id="rId83">
        <w:r w:rsidRPr="00DB1114">
          <w:rPr>
            <w:rFonts w:ascii="Times New Roman" w:hAnsi="Times New Roman" w:cs="Times New Roman"/>
            <w:b w:val="0"/>
            <w:color w:val="auto"/>
            <w:sz w:val="28"/>
            <w:szCs w:val="28"/>
            <w:highlight w:val="white"/>
          </w:rPr>
          <w:t>Android</w:t>
        </w:r>
      </w:hyperlink>
      <w:r w:rsidRPr="00DB1114">
        <w:rPr>
          <w:rFonts w:ascii="Times New Roman" w:hAnsi="Times New Roman" w:cs="Times New Roman"/>
          <w:b w:val="0"/>
          <w:color w:val="auto"/>
          <w:sz w:val="28"/>
          <w:szCs w:val="28"/>
          <w:highlight w:val="white"/>
        </w:rPr>
        <w:t>.</w:t>
      </w:r>
    </w:p>
    <w:p w14:paraId="59A16C9B" w14:textId="484F32FD"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У міру старіння платформи її підтримка в основній гілці мови припиняється. Наприклад, з серії 2.6 припинена підтримка </w:t>
      </w:r>
      <w:hyperlink r:id="rId84">
        <w:r w:rsidRPr="00DB1114">
          <w:rPr>
            <w:color w:val="auto"/>
            <w:szCs w:val="28"/>
            <w:highlight w:val="white"/>
          </w:rPr>
          <w:t>Windows 95</w:t>
        </w:r>
      </w:hyperlink>
      <w:r w:rsidRPr="00DB1114">
        <w:rPr>
          <w:color w:val="auto"/>
          <w:szCs w:val="28"/>
          <w:highlight w:val="white"/>
        </w:rPr>
        <w:t xml:space="preserve">, </w:t>
      </w:r>
      <w:hyperlink r:id="rId85">
        <w:r w:rsidRPr="00DB1114">
          <w:rPr>
            <w:color w:val="auto"/>
            <w:szCs w:val="28"/>
            <w:highlight w:val="white"/>
          </w:rPr>
          <w:t>Windows 98</w:t>
        </w:r>
      </w:hyperlink>
      <w:r w:rsidRPr="00DB1114">
        <w:rPr>
          <w:color w:val="auto"/>
          <w:szCs w:val="28"/>
          <w:highlight w:val="white"/>
        </w:rPr>
        <w:t xml:space="preserve"> та </w:t>
      </w:r>
      <w:hyperlink r:id="rId86">
        <w:r w:rsidRPr="00DB1114">
          <w:rPr>
            <w:color w:val="auto"/>
            <w:szCs w:val="28"/>
            <w:highlight w:val="white"/>
          </w:rPr>
          <w:t>Windows ME</w:t>
        </w:r>
      </w:hyperlink>
      <w:r w:rsidRPr="00DB1114">
        <w:rPr>
          <w:color w:val="auto"/>
          <w:szCs w:val="28"/>
          <w:highlight w:val="white"/>
        </w:rPr>
        <w:t xml:space="preserve">. Однак на цих платформах можна використовувати попередні версії Python </w:t>
      </w:r>
      <w:r w:rsidR="004569FF" w:rsidRPr="00DB1114">
        <w:rPr>
          <w:color w:val="auto"/>
          <w:szCs w:val="28"/>
          <w:highlight w:val="white"/>
        </w:rPr>
        <w:noBreakHyphen/>
      </w:r>
      <w:r w:rsidRPr="00DB1114">
        <w:rPr>
          <w:color w:val="auto"/>
          <w:szCs w:val="28"/>
          <w:highlight w:val="white"/>
        </w:rPr>
        <w:t xml:space="preserve"> тепер спільнота активно підтримує версії Python починаючи від 2.3 (для них виходять виправлення).</w:t>
      </w:r>
    </w:p>
    <w:p w14:paraId="20D05492" w14:textId="0D386064"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При цьому, на відміну від багатьох портованих систем, для всіх основних платформ Python має підтримку характерних для даної платформи технологій (наприклад, Microsoft </w:t>
      </w:r>
      <w:hyperlink r:id="rId87">
        <w:r w:rsidRPr="00DB1114">
          <w:rPr>
            <w:color w:val="auto"/>
            <w:szCs w:val="28"/>
            <w:highlight w:val="white"/>
          </w:rPr>
          <w:t>COM</w:t>
        </w:r>
      </w:hyperlink>
      <w:r w:rsidRPr="00DB1114">
        <w:rPr>
          <w:color w:val="auto"/>
          <w:szCs w:val="28"/>
          <w:highlight w:val="white"/>
        </w:rPr>
        <w:t>/</w:t>
      </w:r>
      <w:hyperlink r:id="rId88">
        <w:r w:rsidRPr="00DB1114">
          <w:rPr>
            <w:color w:val="auto"/>
            <w:szCs w:val="28"/>
            <w:highlight w:val="white"/>
          </w:rPr>
          <w:t>DCOM</w:t>
        </w:r>
      </w:hyperlink>
      <w:r w:rsidRPr="00DB1114">
        <w:rPr>
          <w:color w:val="auto"/>
          <w:szCs w:val="28"/>
          <w:highlight w:val="white"/>
        </w:rPr>
        <w:t xml:space="preserve">). Більше того, існує спеціальна версія Python для </w:t>
      </w:r>
      <w:hyperlink r:id="rId89">
        <w:r w:rsidRPr="00DB1114">
          <w:rPr>
            <w:color w:val="auto"/>
            <w:szCs w:val="28"/>
            <w:highlight w:val="white"/>
          </w:rPr>
          <w:t>віртуальної машини Java</w:t>
        </w:r>
      </w:hyperlink>
      <w:r w:rsidRPr="00DB1114">
        <w:rPr>
          <w:color w:val="auto"/>
          <w:szCs w:val="28"/>
          <w:highlight w:val="white"/>
        </w:rPr>
        <w:t xml:space="preserve"> </w:t>
      </w:r>
      <w:r w:rsidR="004569FF" w:rsidRPr="00DB1114">
        <w:rPr>
          <w:color w:val="auto"/>
          <w:szCs w:val="28"/>
          <w:highlight w:val="white"/>
        </w:rPr>
        <w:noBreakHyphen/>
      </w:r>
      <w:r w:rsidRPr="00DB1114">
        <w:rPr>
          <w:color w:val="auto"/>
          <w:szCs w:val="28"/>
          <w:highlight w:val="white"/>
        </w:rPr>
        <w:t xml:space="preserve"> </w:t>
      </w:r>
      <w:hyperlink r:id="rId90">
        <w:r w:rsidRPr="00DB1114">
          <w:rPr>
            <w:color w:val="auto"/>
            <w:szCs w:val="28"/>
            <w:highlight w:val="white"/>
          </w:rPr>
          <w:t>Jython</w:t>
        </w:r>
      </w:hyperlink>
      <w:r w:rsidRPr="00DB1114">
        <w:rPr>
          <w:color w:val="auto"/>
          <w:szCs w:val="28"/>
          <w:highlight w:val="white"/>
        </w:rPr>
        <w:t xml:space="preserve">, що дозволяє інтерпретатору виконуватися на будь-якій системі, що підтримує Java, при цьому класи Java можуть безпосередньо використовуватися з Python і навіть бути написаними на ньому. Також кілька проектів забезпечують інтеграцію з платформою </w:t>
      </w:r>
      <w:hyperlink r:id="rId91">
        <w:r w:rsidRPr="00DB1114">
          <w:rPr>
            <w:color w:val="auto"/>
            <w:szCs w:val="28"/>
            <w:highlight w:val="white"/>
          </w:rPr>
          <w:t>Microsoft.NET</w:t>
        </w:r>
      </w:hyperlink>
      <w:r w:rsidRPr="00DB1114">
        <w:rPr>
          <w:color w:val="auto"/>
          <w:szCs w:val="28"/>
          <w:highlight w:val="white"/>
        </w:rPr>
        <w:t xml:space="preserve">, основні з яких </w:t>
      </w:r>
      <w:r w:rsidR="00CE144B">
        <w:rPr>
          <w:color w:val="auto"/>
          <w:szCs w:val="28"/>
          <w:highlight w:val="white"/>
        </w:rPr>
        <w:noBreakHyphen/>
      </w:r>
      <w:r w:rsidRPr="00DB1114">
        <w:rPr>
          <w:color w:val="auto"/>
          <w:szCs w:val="28"/>
          <w:highlight w:val="white"/>
        </w:rPr>
        <w:t xml:space="preserve"> </w:t>
      </w:r>
      <w:hyperlink r:id="rId92">
        <w:r w:rsidRPr="00DB1114">
          <w:rPr>
            <w:color w:val="auto"/>
            <w:szCs w:val="28"/>
            <w:highlight w:val="white"/>
          </w:rPr>
          <w:t>IronPython</w:t>
        </w:r>
      </w:hyperlink>
      <w:r w:rsidRPr="00DB1114">
        <w:rPr>
          <w:color w:val="auto"/>
          <w:szCs w:val="28"/>
          <w:highlight w:val="white"/>
        </w:rPr>
        <w:t xml:space="preserve"> та</w:t>
      </w:r>
      <w:r w:rsidR="00CE144B">
        <w:rPr>
          <w:color w:val="auto"/>
          <w:szCs w:val="28"/>
        </w:rPr>
        <w:t xml:space="preserve"> </w:t>
      </w:r>
      <w:hyperlink r:id="rId93">
        <w:r w:rsidRPr="00DB1114">
          <w:rPr>
            <w:color w:val="auto"/>
            <w:szCs w:val="28"/>
            <w:highlight w:val="white"/>
          </w:rPr>
          <w:t>Python.Net</w:t>
        </w:r>
      </w:hyperlink>
      <w:r w:rsidRPr="00DB1114">
        <w:rPr>
          <w:color w:val="auto"/>
          <w:szCs w:val="28"/>
          <w:highlight w:val="white"/>
        </w:rPr>
        <w:t>.</w:t>
      </w:r>
    </w:p>
    <w:p w14:paraId="73492BD8" w14:textId="77777777" w:rsidR="00E836CB" w:rsidRPr="00DB1114" w:rsidRDefault="00041425" w:rsidP="001E1BAB">
      <w:pPr>
        <w:tabs>
          <w:tab w:val="left" w:pos="993"/>
        </w:tabs>
        <w:spacing w:after="0"/>
        <w:jc w:val="both"/>
        <w:rPr>
          <w:color w:val="auto"/>
          <w:szCs w:val="28"/>
        </w:rPr>
      </w:pPr>
      <w:bookmarkStart w:id="54" w:name="h.k0mbepytl5yq" w:colFirst="0" w:colLast="0"/>
      <w:bookmarkEnd w:id="54"/>
      <w:r w:rsidRPr="00DB1114">
        <w:rPr>
          <w:color w:val="auto"/>
          <w:szCs w:val="28"/>
          <w:highlight w:val="white"/>
        </w:rPr>
        <w:t xml:space="preserve">Пайтон підтримує </w:t>
      </w:r>
      <w:hyperlink r:id="rId94">
        <w:r w:rsidRPr="00DB1114">
          <w:rPr>
            <w:color w:val="auto"/>
            <w:szCs w:val="28"/>
            <w:highlight w:val="white"/>
          </w:rPr>
          <w:t>динамічну типізацію</w:t>
        </w:r>
      </w:hyperlink>
      <w:r w:rsidRPr="00DB1114">
        <w:rPr>
          <w:color w:val="auto"/>
          <w:szCs w:val="28"/>
          <w:highlight w:val="white"/>
        </w:rPr>
        <w:t xml:space="preserve">, тобто, тип змінної визначається лише під час виконання. З базових типів слід зазначити підтримку цілих чисел довільної довжини і </w:t>
      </w:r>
      <w:hyperlink r:id="rId95">
        <w:r w:rsidRPr="00DB1114">
          <w:rPr>
            <w:color w:val="auto"/>
            <w:szCs w:val="28"/>
            <w:highlight w:val="white"/>
          </w:rPr>
          <w:t>комплексних чисел</w:t>
        </w:r>
      </w:hyperlink>
      <w:r w:rsidRPr="00DB1114">
        <w:rPr>
          <w:color w:val="auto"/>
          <w:szCs w:val="28"/>
          <w:highlight w:val="white"/>
        </w:rPr>
        <w:t xml:space="preserve">. Пайтон має багату бібліотеку для роботи з </w:t>
      </w:r>
      <w:hyperlink r:id="rId96">
        <w:r w:rsidRPr="00DB1114">
          <w:rPr>
            <w:color w:val="auto"/>
            <w:szCs w:val="28"/>
            <w:highlight w:val="white"/>
          </w:rPr>
          <w:t>рядками</w:t>
        </w:r>
      </w:hyperlink>
      <w:r w:rsidRPr="00DB1114">
        <w:rPr>
          <w:color w:val="auto"/>
          <w:szCs w:val="28"/>
          <w:highlight w:val="white"/>
        </w:rPr>
        <w:t xml:space="preserve">, зокрема, кодованими в </w:t>
      </w:r>
      <w:hyperlink r:id="rId97">
        <w:r w:rsidRPr="00DB1114">
          <w:rPr>
            <w:color w:val="auto"/>
            <w:szCs w:val="28"/>
            <w:highlight w:val="white"/>
          </w:rPr>
          <w:t>юнікоді</w:t>
        </w:r>
      </w:hyperlink>
      <w:r w:rsidRPr="00DB1114">
        <w:rPr>
          <w:color w:val="auto"/>
          <w:szCs w:val="28"/>
          <w:highlight w:val="white"/>
        </w:rPr>
        <w:t>.</w:t>
      </w:r>
    </w:p>
    <w:p w14:paraId="5923F042" w14:textId="31155AF9" w:rsidR="00E836CB" w:rsidRPr="00DB1114" w:rsidRDefault="00041425" w:rsidP="001E1BAB">
      <w:pPr>
        <w:tabs>
          <w:tab w:val="left" w:pos="993"/>
        </w:tabs>
        <w:spacing w:after="0"/>
        <w:jc w:val="both"/>
        <w:rPr>
          <w:color w:val="auto"/>
          <w:szCs w:val="28"/>
        </w:rPr>
      </w:pPr>
      <w:r w:rsidRPr="00DB1114">
        <w:rPr>
          <w:color w:val="auto"/>
          <w:szCs w:val="28"/>
          <w:highlight w:val="white"/>
        </w:rPr>
        <w:t>З колекцій Пайтон підтримує кортежі (</w:t>
      </w:r>
      <w:r w:rsidRPr="00DB1114">
        <w:rPr>
          <w:i/>
          <w:color w:val="auto"/>
          <w:szCs w:val="28"/>
          <w:highlight w:val="white"/>
        </w:rPr>
        <w:t>tuples</w:t>
      </w:r>
      <w:r w:rsidRPr="00DB1114">
        <w:rPr>
          <w:color w:val="auto"/>
          <w:szCs w:val="28"/>
          <w:highlight w:val="white"/>
        </w:rPr>
        <w:t xml:space="preserve">), </w:t>
      </w:r>
      <w:hyperlink r:id="rId98">
        <w:r w:rsidRPr="00DB1114">
          <w:rPr>
            <w:color w:val="auto"/>
            <w:szCs w:val="28"/>
            <w:highlight w:val="white"/>
          </w:rPr>
          <w:t>списки</w:t>
        </w:r>
      </w:hyperlink>
      <w:r w:rsidRPr="00DB1114">
        <w:rPr>
          <w:color w:val="auto"/>
          <w:szCs w:val="28"/>
          <w:highlight w:val="white"/>
        </w:rPr>
        <w:t xml:space="preserve"> (</w:t>
      </w:r>
      <w:hyperlink r:id="rId99">
        <w:r w:rsidRPr="00DB1114">
          <w:rPr>
            <w:color w:val="auto"/>
            <w:szCs w:val="28"/>
            <w:highlight w:val="white"/>
          </w:rPr>
          <w:t>масиви</w:t>
        </w:r>
      </w:hyperlink>
      <w:r w:rsidRPr="00DB1114">
        <w:rPr>
          <w:color w:val="auto"/>
          <w:szCs w:val="28"/>
          <w:highlight w:val="white"/>
        </w:rPr>
        <w:t xml:space="preserve">), </w:t>
      </w:r>
      <w:hyperlink r:id="rId100">
        <w:r w:rsidRPr="00DB1114">
          <w:rPr>
            <w:color w:val="auto"/>
            <w:szCs w:val="28"/>
            <w:highlight w:val="white"/>
          </w:rPr>
          <w:t>словники (асоціативні масиви)</w:t>
        </w:r>
      </w:hyperlink>
      <w:r w:rsidRPr="00DB1114">
        <w:rPr>
          <w:color w:val="auto"/>
          <w:szCs w:val="28"/>
          <w:highlight w:val="white"/>
        </w:rPr>
        <w:t xml:space="preserve"> і від версії 2.4, </w:t>
      </w:r>
      <w:hyperlink r:id="rId101">
        <w:r w:rsidRPr="00DB1114">
          <w:rPr>
            <w:color w:val="auto"/>
            <w:szCs w:val="28"/>
            <w:highlight w:val="white"/>
          </w:rPr>
          <w:t>множини</w:t>
        </w:r>
      </w:hyperlink>
      <w:r w:rsidRPr="00DB1114">
        <w:rPr>
          <w:color w:val="auto"/>
          <w:szCs w:val="28"/>
          <w:highlight w:val="white"/>
        </w:rPr>
        <w:t>.</w:t>
      </w:r>
    </w:p>
    <w:p w14:paraId="52C4F84E"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Система класів підтримує </w:t>
      </w:r>
      <w:hyperlink r:id="rId102">
        <w:r w:rsidRPr="00DB1114">
          <w:rPr>
            <w:color w:val="auto"/>
            <w:szCs w:val="28"/>
            <w:highlight w:val="white"/>
          </w:rPr>
          <w:t>множинне успадкування</w:t>
        </w:r>
      </w:hyperlink>
      <w:r w:rsidRPr="00DB1114">
        <w:rPr>
          <w:color w:val="auto"/>
          <w:szCs w:val="28"/>
          <w:highlight w:val="white"/>
        </w:rPr>
        <w:t xml:space="preserve"> і </w:t>
      </w:r>
      <w:hyperlink r:id="rId103">
        <w:r w:rsidRPr="00DB1114">
          <w:rPr>
            <w:color w:val="auto"/>
            <w:szCs w:val="28"/>
            <w:highlight w:val="white"/>
          </w:rPr>
          <w:t>метапрограмування</w:t>
        </w:r>
      </w:hyperlink>
      <w:r w:rsidRPr="00DB1114">
        <w:rPr>
          <w:color w:val="auto"/>
          <w:szCs w:val="28"/>
          <w:highlight w:val="white"/>
        </w:rPr>
        <w:t xml:space="preserve">. Будь-який тип, включаючи базові, входить до системи </w:t>
      </w:r>
      <w:hyperlink r:id="rId104">
        <w:r w:rsidRPr="00DB1114">
          <w:rPr>
            <w:color w:val="auto"/>
            <w:szCs w:val="28"/>
            <w:highlight w:val="white"/>
          </w:rPr>
          <w:t>класів</w:t>
        </w:r>
      </w:hyperlink>
      <w:r w:rsidRPr="00DB1114">
        <w:rPr>
          <w:color w:val="auto"/>
          <w:szCs w:val="28"/>
          <w:highlight w:val="white"/>
        </w:rPr>
        <w:t>, й за необхідності можливе успадкування навіть від базових типів.</w:t>
      </w:r>
    </w:p>
    <w:p w14:paraId="6976AA7D"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Дизайн мови Python побудований навколо об'єктно-орієнтованої моделі програмування. Реалізація </w:t>
      </w:r>
      <w:hyperlink r:id="rId105">
        <w:r w:rsidRPr="00DB1114">
          <w:rPr>
            <w:color w:val="auto"/>
            <w:szCs w:val="28"/>
            <w:highlight w:val="white"/>
          </w:rPr>
          <w:t>ООП</w:t>
        </w:r>
      </w:hyperlink>
      <w:r w:rsidRPr="00DB1114">
        <w:rPr>
          <w:color w:val="auto"/>
          <w:szCs w:val="28"/>
          <w:highlight w:val="white"/>
        </w:rPr>
        <w:t xml:space="preserve"> в Python є елегантною, потужною та добре продуманою, але разом з тим, достатньо специфічною в порівнянні з іншими </w:t>
      </w:r>
      <w:hyperlink r:id="rId106">
        <w:r w:rsidRPr="00DB1114">
          <w:rPr>
            <w:color w:val="auto"/>
            <w:szCs w:val="28"/>
            <w:highlight w:val="white"/>
          </w:rPr>
          <w:t>об'єктно-орієнтованими мовами</w:t>
        </w:r>
      </w:hyperlink>
      <w:r w:rsidRPr="00DB1114">
        <w:rPr>
          <w:color w:val="auto"/>
          <w:szCs w:val="28"/>
          <w:highlight w:val="white"/>
        </w:rPr>
        <w:t>.</w:t>
      </w:r>
    </w:p>
    <w:p w14:paraId="08777BAB"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Можливості та особливості:</w:t>
      </w:r>
    </w:p>
    <w:p w14:paraId="6AD00511" w14:textId="77777777" w:rsidR="00E836CB" w:rsidRPr="00DB1114" w:rsidRDefault="00041425" w:rsidP="001E1BAB">
      <w:pPr>
        <w:numPr>
          <w:ilvl w:val="0"/>
          <w:numId w:val="5"/>
        </w:numPr>
        <w:tabs>
          <w:tab w:val="left" w:pos="993"/>
        </w:tabs>
        <w:spacing w:after="0"/>
        <w:ind w:left="0" w:firstLine="720"/>
        <w:contextualSpacing/>
        <w:jc w:val="both"/>
        <w:rPr>
          <w:color w:val="auto"/>
          <w:szCs w:val="28"/>
        </w:rPr>
      </w:pPr>
      <w:r w:rsidRPr="00DB1114">
        <w:rPr>
          <w:color w:val="auto"/>
          <w:szCs w:val="28"/>
          <w:highlight w:val="white"/>
        </w:rPr>
        <w:t>Класи є одночасно об'єктами з усіма нижче наведеними можливостями.</w:t>
      </w:r>
    </w:p>
    <w:p w14:paraId="495F54FC" w14:textId="77777777" w:rsidR="00E836CB" w:rsidRPr="00DB1114" w:rsidRDefault="00041425" w:rsidP="001E1BAB">
      <w:pPr>
        <w:numPr>
          <w:ilvl w:val="0"/>
          <w:numId w:val="5"/>
        </w:numPr>
        <w:tabs>
          <w:tab w:val="left" w:pos="993"/>
        </w:tabs>
        <w:spacing w:after="0"/>
        <w:ind w:left="0" w:firstLine="720"/>
        <w:contextualSpacing/>
        <w:jc w:val="both"/>
        <w:rPr>
          <w:color w:val="auto"/>
          <w:szCs w:val="28"/>
        </w:rPr>
      </w:pPr>
      <w:r w:rsidRPr="00DB1114">
        <w:rPr>
          <w:color w:val="auto"/>
          <w:szCs w:val="28"/>
          <w:highlight w:val="white"/>
        </w:rPr>
        <w:t>Успадкування, в тому числі множинне.</w:t>
      </w:r>
    </w:p>
    <w:p w14:paraId="694C3278" w14:textId="77777777" w:rsidR="00E836CB" w:rsidRPr="00DB1114" w:rsidRDefault="00041425" w:rsidP="001E1BAB">
      <w:pPr>
        <w:numPr>
          <w:ilvl w:val="0"/>
          <w:numId w:val="5"/>
        </w:numPr>
        <w:tabs>
          <w:tab w:val="left" w:pos="993"/>
        </w:tabs>
        <w:spacing w:after="0"/>
        <w:ind w:left="0" w:firstLine="720"/>
        <w:contextualSpacing/>
        <w:jc w:val="both"/>
        <w:rPr>
          <w:color w:val="auto"/>
          <w:szCs w:val="28"/>
        </w:rPr>
      </w:pPr>
      <w:r w:rsidRPr="00DB1114">
        <w:rPr>
          <w:color w:val="auto"/>
          <w:szCs w:val="28"/>
          <w:highlight w:val="white"/>
        </w:rPr>
        <w:t>Поліморфізм (всі функції віртуальні).</w:t>
      </w:r>
    </w:p>
    <w:p w14:paraId="2B390727" w14:textId="39FB9E8B" w:rsidR="00E836CB" w:rsidRPr="00DB1114" w:rsidRDefault="00041425" w:rsidP="001E1BAB">
      <w:pPr>
        <w:numPr>
          <w:ilvl w:val="0"/>
          <w:numId w:val="5"/>
        </w:numPr>
        <w:tabs>
          <w:tab w:val="left" w:pos="993"/>
        </w:tabs>
        <w:spacing w:after="0"/>
        <w:ind w:left="0" w:firstLine="720"/>
        <w:contextualSpacing/>
        <w:jc w:val="both"/>
        <w:rPr>
          <w:color w:val="auto"/>
          <w:szCs w:val="28"/>
        </w:rPr>
      </w:pPr>
      <w:r w:rsidRPr="00DB1114">
        <w:rPr>
          <w:color w:val="auto"/>
          <w:szCs w:val="28"/>
          <w:highlight w:val="white"/>
        </w:rPr>
        <w:t xml:space="preserve">Інкапсуляція (два рівні </w:t>
      </w:r>
      <w:r w:rsidR="00CE144B">
        <w:rPr>
          <w:color w:val="auto"/>
          <w:szCs w:val="28"/>
          <w:highlight w:val="white"/>
        </w:rPr>
        <w:noBreakHyphen/>
      </w:r>
      <w:r w:rsidRPr="00DB1114">
        <w:rPr>
          <w:color w:val="auto"/>
          <w:szCs w:val="28"/>
          <w:highlight w:val="white"/>
        </w:rPr>
        <w:t xml:space="preserve"> загальнодоступні та приховані методи і поля). Особливість </w:t>
      </w:r>
      <w:r w:rsidR="00CE144B">
        <w:rPr>
          <w:color w:val="auto"/>
          <w:szCs w:val="28"/>
          <w:highlight w:val="white"/>
        </w:rPr>
        <w:noBreakHyphen/>
      </w:r>
      <w:r w:rsidRPr="00DB1114">
        <w:rPr>
          <w:color w:val="auto"/>
          <w:szCs w:val="28"/>
          <w:highlight w:val="white"/>
        </w:rPr>
        <w:t xml:space="preserve"> приховані члени доступні для використання та помічені як приховані лише особливими іменами.</w:t>
      </w:r>
    </w:p>
    <w:p w14:paraId="45D429AD" w14:textId="77777777" w:rsidR="00E836CB" w:rsidRPr="00DB1114" w:rsidRDefault="00041425" w:rsidP="001E1BAB">
      <w:pPr>
        <w:numPr>
          <w:ilvl w:val="0"/>
          <w:numId w:val="5"/>
        </w:numPr>
        <w:tabs>
          <w:tab w:val="left" w:pos="993"/>
        </w:tabs>
        <w:spacing w:after="0"/>
        <w:ind w:left="0" w:firstLine="720"/>
        <w:contextualSpacing/>
        <w:jc w:val="both"/>
        <w:rPr>
          <w:color w:val="auto"/>
          <w:szCs w:val="28"/>
        </w:rPr>
      </w:pPr>
      <w:r w:rsidRPr="00DB1114">
        <w:rPr>
          <w:color w:val="auto"/>
          <w:szCs w:val="28"/>
          <w:highlight w:val="white"/>
        </w:rPr>
        <w:t>Спеціальні методи, керуючі життєвим циклом об'єкта: конструктори, деструктори, розподільники пам'яті.</w:t>
      </w:r>
    </w:p>
    <w:p w14:paraId="774FA8C3" w14:textId="77777777" w:rsidR="00E836CB" w:rsidRPr="00DB1114" w:rsidRDefault="00041425" w:rsidP="001E1BAB">
      <w:pPr>
        <w:numPr>
          <w:ilvl w:val="0"/>
          <w:numId w:val="5"/>
        </w:numPr>
        <w:tabs>
          <w:tab w:val="left" w:pos="993"/>
        </w:tabs>
        <w:spacing w:after="0"/>
        <w:ind w:left="0" w:firstLine="720"/>
        <w:contextualSpacing/>
        <w:jc w:val="both"/>
        <w:rPr>
          <w:color w:val="auto"/>
          <w:szCs w:val="28"/>
        </w:rPr>
      </w:pPr>
      <w:r w:rsidRPr="00DB1114">
        <w:rPr>
          <w:color w:val="auto"/>
          <w:szCs w:val="28"/>
          <w:highlight w:val="white"/>
        </w:rPr>
        <w:t>Перевантаження операторів (усіх, крім is, '.', '=' і символьних логічних).</w:t>
      </w:r>
    </w:p>
    <w:p w14:paraId="460A35A7" w14:textId="77777777" w:rsidR="00E836CB" w:rsidRPr="00DB1114" w:rsidRDefault="00041425" w:rsidP="001E1BAB">
      <w:pPr>
        <w:numPr>
          <w:ilvl w:val="0"/>
          <w:numId w:val="5"/>
        </w:numPr>
        <w:tabs>
          <w:tab w:val="left" w:pos="993"/>
        </w:tabs>
        <w:spacing w:after="0"/>
        <w:ind w:left="0" w:firstLine="720"/>
        <w:contextualSpacing/>
        <w:jc w:val="both"/>
        <w:rPr>
          <w:color w:val="auto"/>
          <w:szCs w:val="28"/>
        </w:rPr>
      </w:pPr>
      <w:r w:rsidRPr="00DB1114">
        <w:rPr>
          <w:color w:val="auto"/>
          <w:szCs w:val="28"/>
          <w:highlight w:val="white"/>
        </w:rPr>
        <w:t>Властивості (імітація поля за допомогою функцій).</w:t>
      </w:r>
    </w:p>
    <w:p w14:paraId="10B92867" w14:textId="77777777" w:rsidR="00E836CB" w:rsidRPr="00DB1114" w:rsidRDefault="00041425" w:rsidP="00CE144B">
      <w:pPr>
        <w:numPr>
          <w:ilvl w:val="0"/>
          <w:numId w:val="5"/>
        </w:numPr>
        <w:tabs>
          <w:tab w:val="left" w:pos="993"/>
        </w:tabs>
        <w:spacing w:after="0"/>
        <w:ind w:left="0" w:firstLine="720"/>
        <w:contextualSpacing/>
        <w:jc w:val="both"/>
        <w:rPr>
          <w:color w:val="auto"/>
          <w:szCs w:val="28"/>
        </w:rPr>
      </w:pPr>
      <w:r w:rsidRPr="00DB1114">
        <w:rPr>
          <w:color w:val="auto"/>
          <w:szCs w:val="28"/>
          <w:highlight w:val="white"/>
        </w:rPr>
        <w:t>Управління доступу до полів (емуляція полів і методів, частковий доступ тощо).</w:t>
      </w:r>
    </w:p>
    <w:p w14:paraId="2A4FBE01" w14:textId="3CE243A3" w:rsidR="00E836CB" w:rsidRPr="00DB1114" w:rsidRDefault="00041425" w:rsidP="00CE144B">
      <w:pPr>
        <w:numPr>
          <w:ilvl w:val="0"/>
          <w:numId w:val="5"/>
        </w:numPr>
        <w:tabs>
          <w:tab w:val="left" w:pos="993"/>
        </w:tabs>
        <w:spacing w:after="0"/>
        <w:ind w:left="0" w:firstLine="720"/>
        <w:contextualSpacing/>
        <w:jc w:val="both"/>
        <w:rPr>
          <w:color w:val="auto"/>
          <w:szCs w:val="28"/>
        </w:rPr>
      </w:pPr>
      <w:r w:rsidRPr="00DB1114">
        <w:rPr>
          <w:color w:val="auto"/>
          <w:szCs w:val="28"/>
          <w:highlight w:val="white"/>
        </w:rPr>
        <w:t xml:space="preserve">Методи для управління найпоширенішими операціями (істинносне значення, len(), глибоке копіювання, </w:t>
      </w:r>
      <w:hyperlink r:id="rId107">
        <w:r w:rsidRPr="00DB1114">
          <w:rPr>
            <w:color w:val="auto"/>
            <w:szCs w:val="28"/>
            <w:highlight w:val="white"/>
          </w:rPr>
          <w:t>серіалізація</w:t>
        </w:r>
      </w:hyperlink>
      <w:r w:rsidRPr="00DB1114">
        <w:rPr>
          <w:color w:val="auto"/>
          <w:szCs w:val="28"/>
          <w:highlight w:val="white"/>
        </w:rPr>
        <w:t xml:space="preserve">, ітерація по об'єкту, </w:t>
      </w:r>
      <w:r w:rsidR="00CE144B">
        <w:rPr>
          <w:color w:val="auto"/>
          <w:szCs w:val="28"/>
        </w:rPr>
        <w:t>тощо).</w:t>
      </w:r>
    </w:p>
    <w:p w14:paraId="5038E3E2" w14:textId="1640721E" w:rsidR="00E836CB" w:rsidRPr="00DB1114" w:rsidRDefault="00041425" w:rsidP="00CE144B">
      <w:pPr>
        <w:numPr>
          <w:ilvl w:val="0"/>
          <w:numId w:val="5"/>
        </w:numPr>
        <w:tabs>
          <w:tab w:val="left" w:pos="993"/>
          <w:tab w:val="left" w:pos="1134"/>
        </w:tabs>
        <w:spacing w:after="0"/>
        <w:ind w:left="0" w:firstLine="720"/>
        <w:contextualSpacing/>
        <w:jc w:val="both"/>
        <w:rPr>
          <w:color w:val="auto"/>
          <w:szCs w:val="28"/>
        </w:rPr>
      </w:pPr>
      <w:r w:rsidRPr="00DB1114">
        <w:rPr>
          <w:color w:val="auto"/>
          <w:szCs w:val="28"/>
          <w:highlight w:val="white"/>
        </w:rPr>
        <w:t>Метапрограмування (управління створенням класів, тригери на створення класів)</w:t>
      </w:r>
      <w:r w:rsidR="00CE144B">
        <w:rPr>
          <w:color w:val="auto"/>
          <w:szCs w:val="28"/>
        </w:rPr>
        <w:t>.</w:t>
      </w:r>
    </w:p>
    <w:p w14:paraId="318B45CB" w14:textId="77777777" w:rsidR="00E836CB" w:rsidRPr="00DB1114" w:rsidRDefault="00041425" w:rsidP="00CE144B">
      <w:pPr>
        <w:numPr>
          <w:ilvl w:val="0"/>
          <w:numId w:val="5"/>
        </w:numPr>
        <w:tabs>
          <w:tab w:val="left" w:pos="993"/>
          <w:tab w:val="left" w:pos="1134"/>
        </w:tabs>
        <w:spacing w:after="0"/>
        <w:ind w:left="0" w:firstLine="720"/>
        <w:contextualSpacing/>
        <w:jc w:val="both"/>
        <w:rPr>
          <w:color w:val="auto"/>
          <w:szCs w:val="28"/>
        </w:rPr>
      </w:pPr>
      <w:r w:rsidRPr="00DB1114">
        <w:rPr>
          <w:color w:val="auto"/>
          <w:szCs w:val="28"/>
          <w:highlight w:val="white"/>
        </w:rPr>
        <w:t xml:space="preserve">Повна </w:t>
      </w:r>
      <w:hyperlink r:id="rId108">
        <w:r w:rsidRPr="00DB1114">
          <w:rPr>
            <w:color w:val="auto"/>
            <w:szCs w:val="28"/>
            <w:highlight w:val="white"/>
          </w:rPr>
          <w:t>інтроспекція</w:t>
        </w:r>
      </w:hyperlink>
      <w:r w:rsidRPr="00DB1114">
        <w:rPr>
          <w:color w:val="auto"/>
          <w:szCs w:val="28"/>
          <w:highlight w:val="white"/>
        </w:rPr>
        <w:t>.</w:t>
      </w:r>
    </w:p>
    <w:p w14:paraId="47015DC7" w14:textId="77777777" w:rsidR="00E836CB" w:rsidRPr="00DB1114" w:rsidRDefault="00041425" w:rsidP="00CE144B">
      <w:pPr>
        <w:numPr>
          <w:ilvl w:val="0"/>
          <w:numId w:val="5"/>
        </w:numPr>
        <w:tabs>
          <w:tab w:val="left" w:pos="993"/>
          <w:tab w:val="left" w:pos="1134"/>
        </w:tabs>
        <w:spacing w:after="0"/>
        <w:ind w:left="0" w:firstLine="720"/>
        <w:contextualSpacing/>
        <w:jc w:val="both"/>
        <w:rPr>
          <w:color w:val="auto"/>
          <w:szCs w:val="28"/>
        </w:rPr>
      </w:pPr>
      <w:r w:rsidRPr="00DB1114">
        <w:rPr>
          <w:color w:val="auto"/>
          <w:szCs w:val="28"/>
          <w:highlight w:val="white"/>
        </w:rPr>
        <w:t>Класові та статичні методи, класові поля.</w:t>
      </w:r>
    </w:p>
    <w:p w14:paraId="1A777DC0" w14:textId="77777777" w:rsidR="00E836CB" w:rsidRPr="00DB1114" w:rsidRDefault="00041425" w:rsidP="00CE144B">
      <w:pPr>
        <w:numPr>
          <w:ilvl w:val="0"/>
          <w:numId w:val="5"/>
        </w:numPr>
        <w:tabs>
          <w:tab w:val="left" w:pos="993"/>
          <w:tab w:val="left" w:pos="1134"/>
        </w:tabs>
        <w:spacing w:after="0"/>
        <w:ind w:left="0" w:firstLine="720"/>
        <w:contextualSpacing/>
        <w:jc w:val="both"/>
        <w:rPr>
          <w:color w:val="auto"/>
          <w:szCs w:val="28"/>
        </w:rPr>
      </w:pPr>
      <w:r w:rsidRPr="00DB1114">
        <w:rPr>
          <w:color w:val="auto"/>
          <w:szCs w:val="28"/>
          <w:highlight w:val="white"/>
        </w:rPr>
        <w:t>Класи, вкладені у функції та інші класи.</w:t>
      </w:r>
    </w:p>
    <w:p w14:paraId="751FFC26" w14:textId="77777777" w:rsidR="00E836CB" w:rsidRPr="00DB1114" w:rsidRDefault="00041425" w:rsidP="00CE144B">
      <w:pPr>
        <w:tabs>
          <w:tab w:val="left" w:pos="993"/>
        </w:tabs>
        <w:spacing w:after="0"/>
        <w:jc w:val="both"/>
        <w:rPr>
          <w:color w:val="auto"/>
          <w:szCs w:val="28"/>
        </w:rPr>
      </w:pPr>
      <w:r w:rsidRPr="00DB1114">
        <w:rPr>
          <w:color w:val="auto"/>
          <w:szCs w:val="28"/>
          <w:highlight w:val="white"/>
        </w:rPr>
        <w:t xml:space="preserve">Python підтримує парадигму </w:t>
      </w:r>
      <w:hyperlink r:id="rId109">
        <w:r w:rsidRPr="00DB1114">
          <w:rPr>
            <w:color w:val="auto"/>
            <w:szCs w:val="28"/>
            <w:highlight w:val="white"/>
          </w:rPr>
          <w:t>функціонального програмування</w:t>
        </w:r>
      </w:hyperlink>
      <w:r w:rsidRPr="00DB1114">
        <w:rPr>
          <w:color w:val="auto"/>
          <w:szCs w:val="28"/>
          <w:highlight w:val="white"/>
        </w:rPr>
        <w:t>, зокрема:</w:t>
      </w:r>
    </w:p>
    <w:p w14:paraId="67192FFE" w14:textId="77777777" w:rsidR="00E836CB" w:rsidRPr="00DB1114" w:rsidRDefault="004D52B6" w:rsidP="00CE144B">
      <w:pPr>
        <w:numPr>
          <w:ilvl w:val="0"/>
          <w:numId w:val="17"/>
        </w:numPr>
        <w:tabs>
          <w:tab w:val="left" w:pos="993"/>
        </w:tabs>
        <w:spacing w:after="0"/>
        <w:ind w:left="0" w:firstLine="720"/>
        <w:contextualSpacing/>
        <w:jc w:val="both"/>
        <w:rPr>
          <w:color w:val="auto"/>
          <w:szCs w:val="28"/>
        </w:rPr>
      </w:pPr>
      <w:r w:rsidRPr="00DB1114">
        <w:rPr>
          <w:color w:val="auto"/>
          <w:szCs w:val="28"/>
          <w:highlight w:val="white"/>
        </w:rPr>
        <w:t>функція є об'єктом</w:t>
      </w:r>
      <w:r w:rsidRPr="00DB1114">
        <w:rPr>
          <w:color w:val="auto"/>
          <w:szCs w:val="28"/>
        </w:rPr>
        <w:t>;</w:t>
      </w:r>
    </w:p>
    <w:p w14:paraId="4C531C95" w14:textId="77777777" w:rsidR="00E836CB" w:rsidRPr="00DB1114" w:rsidRDefault="004D52B6" w:rsidP="00CE144B">
      <w:pPr>
        <w:numPr>
          <w:ilvl w:val="0"/>
          <w:numId w:val="17"/>
        </w:numPr>
        <w:tabs>
          <w:tab w:val="left" w:pos="993"/>
        </w:tabs>
        <w:spacing w:after="0"/>
        <w:ind w:left="0" w:firstLine="720"/>
        <w:contextualSpacing/>
        <w:jc w:val="both"/>
        <w:rPr>
          <w:color w:val="auto"/>
          <w:szCs w:val="28"/>
        </w:rPr>
      </w:pPr>
      <w:r w:rsidRPr="00DB1114">
        <w:rPr>
          <w:color w:val="auto"/>
          <w:szCs w:val="28"/>
          <w:highlight w:val="white"/>
        </w:rPr>
        <w:t>функції вищих порядків</w:t>
      </w:r>
      <w:r w:rsidRPr="00DB1114">
        <w:rPr>
          <w:color w:val="auto"/>
          <w:szCs w:val="28"/>
        </w:rPr>
        <w:t>;</w:t>
      </w:r>
    </w:p>
    <w:p w14:paraId="2B7C5CE4" w14:textId="77777777" w:rsidR="00E836CB" w:rsidRPr="00DB1114" w:rsidRDefault="004D52B6" w:rsidP="00CE144B">
      <w:pPr>
        <w:numPr>
          <w:ilvl w:val="0"/>
          <w:numId w:val="17"/>
        </w:numPr>
        <w:tabs>
          <w:tab w:val="left" w:pos="993"/>
        </w:tabs>
        <w:spacing w:after="0"/>
        <w:ind w:left="0" w:firstLine="720"/>
        <w:contextualSpacing/>
        <w:jc w:val="both"/>
        <w:rPr>
          <w:color w:val="auto"/>
          <w:szCs w:val="28"/>
        </w:rPr>
      </w:pPr>
      <w:r w:rsidRPr="00DB1114">
        <w:rPr>
          <w:color w:val="auto"/>
          <w:szCs w:val="28"/>
          <w:highlight w:val="white"/>
        </w:rPr>
        <w:t>рекурсія</w:t>
      </w:r>
      <w:r w:rsidRPr="00DB1114">
        <w:rPr>
          <w:color w:val="auto"/>
          <w:szCs w:val="28"/>
        </w:rPr>
        <w:t>;</w:t>
      </w:r>
    </w:p>
    <w:p w14:paraId="5D046BB8" w14:textId="77777777" w:rsidR="00E836CB" w:rsidRPr="00DB1114" w:rsidRDefault="004D52B6" w:rsidP="00CE144B">
      <w:pPr>
        <w:numPr>
          <w:ilvl w:val="0"/>
          <w:numId w:val="17"/>
        </w:numPr>
        <w:tabs>
          <w:tab w:val="left" w:pos="993"/>
        </w:tabs>
        <w:spacing w:after="0"/>
        <w:ind w:left="0" w:firstLine="720"/>
        <w:contextualSpacing/>
        <w:jc w:val="both"/>
        <w:rPr>
          <w:color w:val="auto"/>
          <w:szCs w:val="28"/>
        </w:rPr>
      </w:pPr>
      <w:r w:rsidRPr="00DB1114">
        <w:rPr>
          <w:color w:val="auto"/>
          <w:szCs w:val="28"/>
          <w:highlight w:val="white"/>
        </w:rPr>
        <w:t>розвинена обробка списків (спискові вирази, операції над послідовностями, ітератори)</w:t>
      </w:r>
      <w:r w:rsidRPr="00DB1114">
        <w:rPr>
          <w:color w:val="auto"/>
          <w:szCs w:val="28"/>
        </w:rPr>
        <w:t>;</w:t>
      </w:r>
    </w:p>
    <w:p w14:paraId="0DA56A55" w14:textId="77777777" w:rsidR="00E836CB" w:rsidRPr="00DB1114" w:rsidRDefault="004D52B6" w:rsidP="001E1BAB">
      <w:pPr>
        <w:numPr>
          <w:ilvl w:val="0"/>
          <w:numId w:val="17"/>
        </w:numPr>
        <w:tabs>
          <w:tab w:val="left" w:pos="993"/>
        </w:tabs>
        <w:spacing w:after="0"/>
        <w:ind w:left="0" w:firstLine="709"/>
        <w:contextualSpacing/>
        <w:jc w:val="both"/>
        <w:rPr>
          <w:color w:val="auto"/>
          <w:szCs w:val="28"/>
        </w:rPr>
      </w:pPr>
      <w:r w:rsidRPr="00DB1114">
        <w:rPr>
          <w:color w:val="auto"/>
          <w:szCs w:val="28"/>
          <w:highlight w:val="white"/>
        </w:rPr>
        <w:t>аналог замикань</w:t>
      </w:r>
      <w:r w:rsidRPr="00DB1114">
        <w:rPr>
          <w:color w:val="auto"/>
          <w:szCs w:val="28"/>
        </w:rPr>
        <w:t>;</w:t>
      </w:r>
    </w:p>
    <w:p w14:paraId="1DECF55B" w14:textId="77777777" w:rsidR="00E836CB" w:rsidRPr="00DB1114" w:rsidRDefault="004D52B6" w:rsidP="001E1BAB">
      <w:pPr>
        <w:numPr>
          <w:ilvl w:val="0"/>
          <w:numId w:val="17"/>
        </w:numPr>
        <w:tabs>
          <w:tab w:val="left" w:pos="993"/>
        </w:tabs>
        <w:spacing w:after="0"/>
        <w:ind w:left="0" w:firstLine="709"/>
        <w:contextualSpacing/>
        <w:jc w:val="both"/>
        <w:rPr>
          <w:color w:val="auto"/>
          <w:szCs w:val="28"/>
        </w:rPr>
      </w:pPr>
      <w:r w:rsidRPr="00DB1114">
        <w:rPr>
          <w:color w:val="auto"/>
          <w:szCs w:val="28"/>
          <w:highlight w:val="white"/>
        </w:rPr>
        <w:t>часткове застосування функції</w:t>
      </w:r>
      <w:r w:rsidRPr="00DB1114">
        <w:rPr>
          <w:color w:val="auto"/>
          <w:szCs w:val="28"/>
        </w:rPr>
        <w:t>;</w:t>
      </w:r>
    </w:p>
    <w:p w14:paraId="268D598F" w14:textId="77777777" w:rsidR="00E836CB" w:rsidRPr="00DB1114" w:rsidRDefault="004D52B6" w:rsidP="001E1BAB">
      <w:pPr>
        <w:numPr>
          <w:ilvl w:val="0"/>
          <w:numId w:val="17"/>
        </w:numPr>
        <w:tabs>
          <w:tab w:val="left" w:pos="993"/>
        </w:tabs>
        <w:spacing w:after="0"/>
        <w:ind w:left="0" w:firstLine="709"/>
        <w:contextualSpacing/>
        <w:jc w:val="both"/>
        <w:rPr>
          <w:color w:val="auto"/>
          <w:szCs w:val="28"/>
        </w:rPr>
      </w:pPr>
      <w:r w:rsidRPr="00DB1114">
        <w:rPr>
          <w:color w:val="auto"/>
          <w:szCs w:val="28"/>
          <w:highlight w:val="white"/>
        </w:rPr>
        <w:t xml:space="preserve">можливість реалізації інших засобів на самій мові (наприклад, </w:t>
      </w:r>
      <w:hyperlink r:id="rId110">
        <w:r w:rsidRPr="00DB1114">
          <w:rPr>
            <w:color w:val="auto"/>
            <w:szCs w:val="28"/>
            <w:highlight w:val="white"/>
          </w:rPr>
          <w:t>каррінг</w:t>
        </w:r>
      </w:hyperlink>
      <w:r w:rsidRPr="00DB1114">
        <w:rPr>
          <w:color w:val="auto"/>
          <w:szCs w:val="28"/>
          <w:highlight w:val="white"/>
        </w:rPr>
        <w:t>).</w:t>
      </w:r>
    </w:p>
    <w:p w14:paraId="17B190F4" w14:textId="1AB057C9" w:rsidR="00E836CB" w:rsidRPr="00DB1114" w:rsidRDefault="001F040C" w:rsidP="001E1BAB">
      <w:pPr>
        <w:tabs>
          <w:tab w:val="left" w:pos="993"/>
        </w:tabs>
        <w:spacing w:after="0"/>
        <w:jc w:val="both"/>
        <w:rPr>
          <w:color w:val="auto"/>
          <w:szCs w:val="28"/>
        </w:rPr>
      </w:pPr>
      <w:hyperlink r:id="rId111">
        <w:r w:rsidR="00041425" w:rsidRPr="00DB1114">
          <w:rPr>
            <w:color w:val="auto"/>
            <w:szCs w:val="28"/>
            <w:highlight w:val="white"/>
          </w:rPr>
          <w:t>Програмне забезпечення</w:t>
        </w:r>
      </w:hyperlink>
      <w:r w:rsidR="00041425" w:rsidRPr="00DB1114">
        <w:rPr>
          <w:color w:val="auto"/>
          <w:szCs w:val="28"/>
          <w:highlight w:val="white"/>
        </w:rPr>
        <w:t xml:space="preserve"> (</w:t>
      </w:r>
      <w:hyperlink r:id="rId112">
        <w:r w:rsidR="00041425" w:rsidRPr="00DB1114">
          <w:rPr>
            <w:color w:val="auto"/>
            <w:szCs w:val="28"/>
            <w:highlight w:val="white"/>
          </w:rPr>
          <w:t>застосунок</w:t>
        </w:r>
      </w:hyperlink>
      <w:r w:rsidR="00041425" w:rsidRPr="00DB1114">
        <w:rPr>
          <w:color w:val="auto"/>
          <w:szCs w:val="28"/>
          <w:highlight w:val="white"/>
        </w:rPr>
        <w:t xml:space="preserve"> або </w:t>
      </w:r>
      <w:hyperlink r:id="rId113">
        <w:r w:rsidR="00041425" w:rsidRPr="00DB1114">
          <w:rPr>
            <w:color w:val="auto"/>
            <w:szCs w:val="28"/>
            <w:highlight w:val="white"/>
          </w:rPr>
          <w:t>бібліотека</w:t>
        </w:r>
      </w:hyperlink>
      <w:r w:rsidR="00041425" w:rsidRPr="00DB1114">
        <w:rPr>
          <w:color w:val="auto"/>
          <w:szCs w:val="28"/>
          <w:highlight w:val="white"/>
        </w:rPr>
        <w:t xml:space="preserve">) на Python оформлюється у вигляді </w:t>
      </w:r>
      <w:hyperlink r:id="rId114">
        <w:r w:rsidR="00041425" w:rsidRPr="00DB1114">
          <w:rPr>
            <w:color w:val="auto"/>
            <w:szCs w:val="28"/>
            <w:highlight w:val="white"/>
          </w:rPr>
          <w:t>модулів</w:t>
        </w:r>
      </w:hyperlink>
      <w:r w:rsidR="00041425" w:rsidRPr="00DB1114">
        <w:rPr>
          <w:color w:val="auto"/>
          <w:szCs w:val="28"/>
          <w:highlight w:val="white"/>
        </w:rPr>
        <w:t xml:space="preserve">, які у свою чергу можуть бути зібрані в пакунки. Модулі можуть розташовуватися як у </w:t>
      </w:r>
      <w:hyperlink r:id="rId115">
        <w:r w:rsidR="00041425" w:rsidRPr="00DB1114">
          <w:rPr>
            <w:color w:val="auto"/>
            <w:szCs w:val="28"/>
            <w:highlight w:val="white"/>
          </w:rPr>
          <w:t>каталогах</w:t>
        </w:r>
      </w:hyperlink>
      <w:r w:rsidR="00041425" w:rsidRPr="00DB1114">
        <w:rPr>
          <w:color w:val="auto"/>
          <w:szCs w:val="28"/>
          <w:highlight w:val="white"/>
        </w:rPr>
        <w:t xml:space="preserve">, так і в </w:t>
      </w:r>
      <w:hyperlink r:id="rId116">
        <w:r w:rsidR="00041425" w:rsidRPr="00DB1114">
          <w:rPr>
            <w:color w:val="auto"/>
            <w:szCs w:val="28"/>
            <w:highlight w:val="white"/>
          </w:rPr>
          <w:t>ZIP-архівах</w:t>
        </w:r>
      </w:hyperlink>
      <w:r w:rsidR="00041425" w:rsidRPr="00DB1114">
        <w:rPr>
          <w:color w:val="auto"/>
          <w:szCs w:val="28"/>
          <w:highlight w:val="white"/>
        </w:rPr>
        <w:t xml:space="preserve">. Модулі можуть бути двох типів за своїм походженням: модулі, написані на </w:t>
      </w:r>
      <w:r w:rsidR="002D438A">
        <w:rPr>
          <w:color w:val="auto"/>
          <w:szCs w:val="28"/>
          <w:highlight w:val="white"/>
        </w:rPr>
        <w:t>«</w:t>
      </w:r>
      <w:r w:rsidR="00041425" w:rsidRPr="00DB1114">
        <w:rPr>
          <w:color w:val="auto"/>
          <w:szCs w:val="28"/>
          <w:highlight w:val="white"/>
        </w:rPr>
        <w:t>чистому</w:t>
      </w:r>
      <w:r w:rsidR="002D438A">
        <w:rPr>
          <w:color w:val="auto"/>
          <w:szCs w:val="28"/>
          <w:highlight w:val="white"/>
        </w:rPr>
        <w:t>»</w:t>
      </w:r>
      <w:r w:rsidR="00041425" w:rsidRPr="00DB1114">
        <w:rPr>
          <w:color w:val="auto"/>
          <w:szCs w:val="28"/>
          <w:highlight w:val="white"/>
        </w:rPr>
        <w:t xml:space="preserve"> Python, і модулі розширення (extension modules), написані на інших мовах програмування. Наприклад, в стандартній бібліотеці є </w:t>
      </w:r>
      <w:r w:rsidR="002D438A">
        <w:rPr>
          <w:color w:val="auto"/>
          <w:szCs w:val="28"/>
          <w:highlight w:val="white"/>
        </w:rPr>
        <w:t>«</w:t>
      </w:r>
      <w:r w:rsidR="00041425" w:rsidRPr="00DB1114">
        <w:rPr>
          <w:color w:val="auto"/>
          <w:szCs w:val="28"/>
          <w:highlight w:val="white"/>
        </w:rPr>
        <w:t>чистий</w:t>
      </w:r>
      <w:r w:rsidR="002D438A">
        <w:rPr>
          <w:color w:val="auto"/>
          <w:szCs w:val="28"/>
          <w:highlight w:val="white"/>
        </w:rPr>
        <w:t>»</w:t>
      </w:r>
      <w:r w:rsidR="00041425" w:rsidRPr="00DB1114">
        <w:rPr>
          <w:color w:val="auto"/>
          <w:szCs w:val="28"/>
          <w:highlight w:val="white"/>
        </w:rPr>
        <w:t xml:space="preserve"> модуль pickle і його аналог на Сі: cPickle. Модуль оформляється у вигляді окремого файлу, а пакет </w:t>
      </w:r>
      <w:r w:rsidR="00CE144B">
        <w:rPr>
          <w:color w:val="auto"/>
          <w:szCs w:val="28"/>
          <w:highlight w:val="white"/>
        </w:rPr>
        <w:noBreakHyphen/>
      </w:r>
      <w:r w:rsidR="00041425" w:rsidRPr="00DB1114">
        <w:rPr>
          <w:color w:val="auto"/>
          <w:szCs w:val="28"/>
          <w:highlight w:val="white"/>
        </w:rPr>
        <w:t xml:space="preserve"> у вигляді окремого каталогу. Підключення модуля до програми здійснюється оператором import. Після імпорту модуль представлений окремим об'єктом, що дає доступ до простору імен модуля. У ході виконання програми модуль можна перезавантажити функцією reload().</w:t>
      </w:r>
    </w:p>
    <w:p w14:paraId="1212977E" w14:textId="6210B83D" w:rsidR="00E836CB" w:rsidRPr="00DB1114" w:rsidRDefault="00041425" w:rsidP="001E1BAB">
      <w:pPr>
        <w:tabs>
          <w:tab w:val="left" w:pos="993"/>
        </w:tabs>
        <w:spacing w:after="0"/>
        <w:jc w:val="both"/>
        <w:rPr>
          <w:color w:val="auto"/>
          <w:szCs w:val="28"/>
        </w:rPr>
      </w:pPr>
      <w:bookmarkStart w:id="55" w:name="h.esny8npiudl7" w:colFirst="0" w:colLast="0"/>
      <w:bookmarkEnd w:id="55"/>
      <w:r w:rsidRPr="00DB1114">
        <w:rPr>
          <w:color w:val="auto"/>
          <w:szCs w:val="28"/>
          <w:highlight w:val="white"/>
        </w:rPr>
        <w:t xml:space="preserve">Багата стандартна </w:t>
      </w:r>
      <w:hyperlink r:id="rId117">
        <w:r w:rsidRPr="00DB1114">
          <w:rPr>
            <w:color w:val="auto"/>
            <w:szCs w:val="28"/>
            <w:highlight w:val="white"/>
          </w:rPr>
          <w:t>бібліотека</w:t>
        </w:r>
      </w:hyperlink>
      <w:r w:rsidRPr="00DB1114">
        <w:rPr>
          <w:color w:val="auto"/>
          <w:szCs w:val="28"/>
          <w:highlight w:val="white"/>
        </w:rPr>
        <w:t xml:space="preserve"> є однією з привабливих сторін Python. Тут є засоби для роботи з багатьма </w:t>
      </w:r>
      <w:hyperlink r:id="rId118">
        <w:r w:rsidRPr="00DB1114">
          <w:rPr>
            <w:color w:val="auto"/>
            <w:szCs w:val="28"/>
            <w:highlight w:val="white"/>
          </w:rPr>
          <w:t>мережевими протоколами</w:t>
        </w:r>
      </w:hyperlink>
      <w:r w:rsidRPr="00DB1114">
        <w:rPr>
          <w:color w:val="auto"/>
          <w:szCs w:val="28"/>
          <w:highlight w:val="white"/>
        </w:rPr>
        <w:t xml:space="preserve"> та форматами </w:t>
      </w:r>
      <w:hyperlink r:id="rId119">
        <w:r w:rsidRPr="00DB1114">
          <w:rPr>
            <w:color w:val="auto"/>
            <w:szCs w:val="28"/>
            <w:highlight w:val="white"/>
          </w:rPr>
          <w:t>Інтернету</w:t>
        </w:r>
      </w:hyperlink>
      <w:r w:rsidRPr="00DB1114">
        <w:rPr>
          <w:color w:val="auto"/>
          <w:szCs w:val="28"/>
          <w:highlight w:val="white"/>
        </w:rPr>
        <w:t xml:space="preserve">, наприклад, модулі для написання </w:t>
      </w:r>
      <w:hyperlink r:id="rId120">
        <w:r w:rsidRPr="00DB1114">
          <w:rPr>
            <w:color w:val="auto"/>
            <w:szCs w:val="28"/>
            <w:highlight w:val="white"/>
          </w:rPr>
          <w:t>HTTP-серверів</w:t>
        </w:r>
      </w:hyperlink>
      <w:r w:rsidRPr="00DB1114">
        <w:rPr>
          <w:color w:val="auto"/>
          <w:szCs w:val="28"/>
          <w:highlight w:val="white"/>
        </w:rPr>
        <w:t xml:space="preserve"> та клієнтів, для розбору та створення поштових повідомлень, для роботи з </w:t>
      </w:r>
      <w:hyperlink r:id="rId121">
        <w:r w:rsidRPr="00DB1114">
          <w:rPr>
            <w:color w:val="auto"/>
            <w:szCs w:val="28"/>
            <w:highlight w:val="white"/>
          </w:rPr>
          <w:t>XML</w:t>
        </w:r>
      </w:hyperlink>
      <w:r w:rsidRPr="00DB1114">
        <w:rPr>
          <w:color w:val="auto"/>
          <w:szCs w:val="28"/>
          <w:highlight w:val="white"/>
        </w:rPr>
        <w:t xml:space="preserve"> тощо Набір модулів для роботи з </w:t>
      </w:r>
      <w:hyperlink r:id="rId122">
        <w:r w:rsidRPr="00DB1114">
          <w:rPr>
            <w:color w:val="auto"/>
            <w:szCs w:val="28"/>
            <w:highlight w:val="white"/>
          </w:rPr>
          <w:t>операційної системою</w:t>
        </w:r>
      </w:hyperlink>
      <w:r w:rsidRPr="00DB1114">
        <w:rPr>
          <w:color w:val="auto"/>
          <w:szCs w:val="28"/>
          <w:highlight w:val="white"/>
        </w:rPr>
        <w:t xml:space="preserve"> дозволяє писати крос-платформні </w:t>
      </w:r>
      <w:hyperlink r:id="rId123">
        <w:r w:rsidRPr="00DB1114">
          <w:rPr>
            <w:color w:val="auto"/>
            <w:szCs w:val="28"/>
            <w:highlight w:val="white"/>
          </w:rPr>
          <w:t>застосунки</w:t>
        </w:r>
      </w:hyperlink>
      <w:r w:rsidRPr="00DB1114">
        <w:rPr>
          <w:color w:val="auto"/>
          <w:szCs w:val="28"/>
          <w:highlight w:val="white"/>
        </w:rPr>
        <w:t xml:space="preserve">. Існують модулі для роботи з </w:t>
      </w:r>
      <w:hyperlink r:id="rId124">
        <w:r w:rsidRPr="00DB1114">
          <w:rPr>
            <w:color w:val="auto"/>
            <w:szCs w:val="28"/>
            <w:highlight w:val="white"/>
          </w:rPr>
          <w:t>регулярними виразами</w:t>
        </w:r>
      </w:hyperlink>
      <w:r w:rsidRPr="00DB1114">
        <w:rPr>
          <w:color w:val="auto"/>
          <w:szCs w:val="28"/>
          <w:highlight w:val="white"/>
        </w:rPr>
        <w:t xml:space="preserve">, текстовими </w:t>
      </w:r>
      <w:hyperlink r:id="rId125">
        <w:r w:rsidRPr="00DB1114">
          <w:rPr>
            <w:color w:val="auto"/>
            <w:szCs w:val="28"/>
            <w:highlight w:val="white"/>
          </w:rPr>
          <w:t>кодуваннями</w:t>
        </w:r>
      </w:hyperlink>
      <w:r w:rsidRPr="00DB1114">
        <w:rPr>
          <w:color w:val="auto"/>
          <w:szCs w:val="28"/>
          <w:highlight w:val="white"/>
        </w:rPr>
        <w:t>,</w:t>
      </w:r>
      <w:hyperlink r:id="rId126">
        <w:r w:rsidRPr="00DB1114">
          <w:rPr>
            <w:color w:val="auto"/>
            <w:szCs w:val="28"/>
            <w:highlight w:val="white"/>
          </w:rPr>
          <w:t>мультимедійними</w:t>
        </w:r>
      </w:hyperlink>
      <w:r w:rsidRPr="00DB1114">
        <w:rPr>
          <w:color w:val="auto"/>
          <w:szCs w:val="28"/>
          <w:highlight w:val="white"/>
        </w:rPr>
        <w:t xml:space="preserve"> форматами, </w:t>
      </w:r>
      <w:hyperlink r:id="rId127">
        <w:r w:rsidRPr="00DB1114">
          <w:rPr>
            <w:color w:val="auto"/>
            <w:szCs w:val="28"/>
            <w:highlight w:val="white"/>
          </w:rPr>
          <w:t>криптографічними</w:t>
        </w:r>
      </w:hyperlink>
      <w:r w:rsidRPr="00DB1114">
        <w:rPr>
          <w:color w:val="auto"/>
          <w:szCs w:val="28"/>
          <w:highlight w:val="white"/>
        </w:rPr>
        <w:t xml:space="preserve"> протоколами, архівами, </w:t>
      </w:r>
      <w:hyperlink r:id="rId128">
        <w:r w:rsidRPr="00DB1114">
          <w:rPr>
            <w:color w:val="auto"/>
            <w:szCs w:val="28"/>
            <w:highlight w:val="white"/>
          </w:rPr>
          <w:t>серіалізацією</w:t>
        </w:r>
      </w:hyperlink>
      <w:r w:rsidRPr="00DB1114">
        <w:rPr>
          <w:color w:val="auto"/>
          <w:szCs w:val="28"/>
          <w:highlight w:val="white"/>
        </w:rPr>
        <w:t xml:space="preserve"> даних, підтримки </w:t>
      </w:r>
      <w:hyperlink r:id="rId129">
        <w:r w:rsidRPr="00DB1114">
          <w:rPr>
            <w:color w:val="auto"/>
            <w:szCs w:val="28"/>
            <w:highlight w:val="white"/>
          </w:rPr>
          <w:t>юніт-тестування</w:t>
        </w:r>
      </w:hyperlink>
      <w:r w:rsidRPr="00DB1114">
        <w:rPr>
          <w:color w:val="auto"/>
          <w:szCs w:val="28"/>
          <w:highlight w:val="white"/>
        </w:rPr>
        <w:t xml:space="preserve"> </w:t>
      </w:r>
      <w:r w:rsidR="00CE144B">
        <w:rPr>
          <w:color w:val="auto"/>
          <w:szCs w:val="28"/>
          <w:highlight w:val="white"/>
        </w:rPr>
        <w:t>тощо</w:t>
      </w:r>
      <w:r w:rsidRPr="00DB1114">
        <w:rPr>
          <w:color w:val="auto"/>
          <w:szCs w:val="28"/>
          <w:highlight w:val="white"/>
        </w:rPr>
        <w:t>.</w:t>
      </w:r>
    </w:p>
    <w:p w14:paraId="6E4A6EC0" w14:textId="716622ED"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 Кількість прикладних бібліотек для Python в самих різних областях без перебільшення величезна (</w:t>
      </w:r>
      <w:hyperlink r:id="rId130">
        <w:r w:rsidRPr="00DB1114">
          <w:rPr>
            <w:color w:val="auto"/>
            <w:szCs w:val="28"/>
            <w:highlight w:val="white"/>
          </w:rPr>
          <w:t>веб</w:t>
        </w:r>
      </w:hyperlink>
      <w:r w:rsidRPr="00DB1114">
        <w:rPr>
          <w:color w:val="auto"/>
          <w:szCs w:val="28"/>
          <w:highlight w:val="white"/>
        </w:rPr>
        <w:t xml:space="preserve">, бази даних, обробка зображень, обробка тексту, </w:t>
      </w:r>
      <w:hyperlink r:id="rId131">
        <w:r w:rsidRPr="00DB1114">
          <w:rPr>
            <w:color w:val="auto"/>
            <w:szCs w:val="28"/>
            <w:highlight w:val="white"/>
          </w:rPr>
          <w:t>чисельні методи</w:t>
        </w:r>
      </w:hyperlink>
      <w:r w:rsidRPr="00DB1114">
        <w:rPr>
          <w:color w:val="auto"/>
          <w:szCs w:val="28"/>
          <w:highlight w:val="white"/>
        </w:rPr>
        <w:t>, програми операційної системи).</w:t>
      </w:r>
    </w:p>
    <w:p w14:paraId="38879B82"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Для Python прийнята специфікація програмного інтерфейсу до баз даних </w:t>
      </w:r>
      <w:hyperlink r:id="rId132">
        <w:r w:rsidRPr="00DB1114">
          <w:rPr>
            <w:color w:val="auto"/>
            <w:szCs w:val="28"/>
            <w:highlight w:val="white"/>
          </w:rPr>
          <w:t>DB-API 2</w:t>
        </w:r>
      </w:hyperlink>
      <w:r w:rsidRPr="00DB1114">
        <w:rPr>
          <w:color w:val="auto"/>
          <w:szCs w:val="28"/>
          <w:highlight w:val="white"/>
        </w:rPr>
        <w:t xml:space="preserve"> та розроблено відповідні цієї специфікації пакети для доступу до різних </w:t>
      </w:r>
      <w:hyperlink r:id="rId133">
        <w:r w:rsidRPr="00DB1114">
          <w:rPr>
            <w:color w:val="auto"/>
            <w:szCs w:val="28"/>
            <w:highlight w:val="white"/>
          </w:rPr>
          <w:t>СУБД</w:t>
        </w:r>
      </w:hyperlink>
      <w:r w:rsidRPr="00DB1114">
        <w:rPr>
          <w:color w:val="auto"/>
          <w:szCs w:val="28"/>
          <w:highlight w:val="white"/>
        </w:rPr>
        <w:t xml:space="preserve">: </w:t>
      </w:r>
      <w:hyperlink r:id="rId134">
        <w:r w:rsidRPr="00DB1114">
          <w:rPr>
            <w:color w:val="auto"/>
            <w:szCs w:val="28"/>
            <w:highlight w:val="white"/>
          </w:rPr>
          <w:t>PostgreSQL</w:t>
        </w:r>
      </w:hyperlink>
      <w:r w:rsidRPr="00DB1114">
        <w:rPr>
          <w:color w:val="auto"/>
          <w:szCs w:val="28"/>
          <w:highlight w:val="white"/>
        </w:rPr>
        <w:t xml:space="preserve">, </w:t>
      </w:r>
      <w:hyperlink r:id="rId135">
        <w:r w:rsidRPr="00DB1114">
          <w:rPr>
            <w:color w:val="auto"/>
            <w:szCs w:val="28"/>
            <w:highlight w:val="white"/>
          </w:rPr>
          <w:t>Oracle</w:t>
        </w:r>
      </w:hyperlink>
      <w:r w:rsidRPr="00DB1114">
        <w:rPr>
          <w:color w:val="auto"/>
          <w:szCs w:val="28"/>
          <w:highlight w:val="white"/>
        </w:rPr>
        <w:t xml:space="preserve">, </w:t>
      </w:r>
      <w:hyperlink r:id="rId136">
        <w:r w:rsidRPr="00DB1114">
          <w:rPr>
            <w:color w:val="auto"/>
            <w:szCs w:val="28"/>
            <w:highlight w:val="white"/>
          </w:rPr>
          <w:t>Sybase</w:t>
        </w:r>
      </w:hyperlink>
      <w:r w:rsidRPr="00DB1114">
        <w:rPr>
          <w:color w:val="auto"/>
          <w:szCs w:val="28"/>
          <w:highlight w:val="white"/>
        </w:rPr>
        <w:t>,</w:t>
      </w:r>
      <w:hyperlink r:id="rId137">
        <w:r w:rsidRPr="00DB1114">
          <w:rPr>
            <w:color w:val="auto"/>
            <w:szCs w:val="28"/>
            <w:highlight w:val="white"/>
          </w:rPr>
          <w:t>Firebird</w:t>
        </w:r>
      </w:hyperlink>
      <w:r w:rsidRPr="00DB1114">
        <w:rPr>
          <w:color w:val="auto"/>
          <w:szCs w:val="28"/>
          <w:highlight w:val="white"/>
        </w:rPr>
        <w:t xml:space="preserve"> (</w:t>
      </w:r>
      <w:hyperlink r:id="rId138">
        <w:r w:rsidRPr="00DB1114">
          <w:rPr>
            <w:color w:val="auto"/>
            <w:szCs w:val="28"/>
            <w:highlight w:val="white"/>
          </w:rPr>
          <w:t>Interbase</w:t>
        </w:r>
      </w:hyperlink>
      <w:r w:rsidRPr="00DB1114">
        <w:rPr>
          <w:color w:val="auto"/>
          <w:szCs w:val="28"/>
          <w:highlight w:val="white"/>
        </w:rPr>
        <w:t xml:space="preserve">), </w:t>
      </w:r>
      <w:hyperlink r:id="rId139">
        <w:r w:rsidRPr="00DB1114">
          <w:rPr>
            <w:color w:val="auto"/>
            <w:szCs w:val="28"/>
            <w:highlight w:val="white"/>
          </w:rPr>
          <w:t>Informix</w:t>
        </w:r>
      </w:hyperlink>
      <w:r w:rsidRPr="00DB1114">
        <w:rPr>
          <w:color w:val="auto"/>
          <w:szCs w:val="28"/>
          <w:highlight w:val="white"/>
        </w:rPr>
        <w:t xml:space="preserve">, </w:t>
      </w:r>
      <w:hyperlink r:id="rId140">
        <w:r w:rsidRPr="00DB1114">
          <w:rPr>
            <w:color w:val="auto"/>
            <w:szCs w:val="28"/>
            <w:highlight w:val="white"/>
          </w:rPr>
          <w:t>Microsoft SQL Server</w:t>
        </w:r>
      </w:hyperlink>
      <w:r w:rsidRPr="00DB1114">
        <w:rPr>
          <w:color w:val="auto"/>
          <w:szCs w:val="28"/>
          <w:highlight w:val="white"/>
        </w:rPr>
        <w:t xml:space="preserve">, </w:t>
      </w:r>
      <w:hyperlink r:id="rId141">
        <w:r w:rsidRPr="00DB1114">
          <w:rPr>
            <w:color w:val="auto"/>
            <w:szCs w:val="28"/>
            <w:highlight w:val="white"/>
          </w:rPr>
          <w:t>MySQL</w:t>
        </w:r>
      </w:hyperlink>
      <w:r w:rsidRPr="00DB1114">
        <w:rPr>
          <w:color w:val="auto"/>
          <w:szCs w:val="28"/>
          <w:highlight w:val="white"/>
        </w:rPr>
        <w:t xml:space="preserve"> та </w:t>
      </w:r>
      <w:hyperlink r:id="rId142">
        <w:r w:rsidRPr="00DB1114">
          <w:rPr>
            <w:color w:val="auto"/>
            <w:szCs w:val="28"/>
            <w:highlight w:val="white"/>
          </w:rPr>
          <w:t>sqlite</w:t>
        </w:r>
      </w:hyperlink>
      <w:r w:rsidRPr="00DB1114">
        <w:rPr>
          <w:color w:val="auto"/>
          <w:szCs w:val="28"/>
          <w:highlight w:val="white"/>
        </w:rPr>
        <w:t xml:space="preserve">. На платформі </w:t>
      </w:r>
      <w:hyperlink r:id="rId143">
        <w:r w:rsidRPr="00DB1114">
          <w:rPr>
            <w:color w:val="auto"/>
            <w:szCs w:val="28"/>
            <w:highlight w:val="white"/>
          </w:rPr>
          <w:t>Microsoft Windows</w:t>
        </w:r>
      </w:hyperlink>
      <w:r w:rsidRPr="00DB1114">
        <w:rPr>
          <w:color w:val="auto"/>
          <w:szCs w:val="28"/>
          <w:highlight w:val="white"/>
        </w:rPr>
        <w:t xml:space="preserve"> доступ до БД можливий через </w:t>
      </w:r>
      <w:hyperlink r:id="rId144">
        <w:r w:rsidRPr="00DB1114">
          <w:rPr>
            <w:color w:val="auto"/>
            <w:szCs w:val="28"/>
            <w:highlight w:val="white"/>
          </w:rPr>
          <w:t>ADO</w:t>
        </w:r>
      </w:hyperlink>
      <w:r w:rsidRPr="00DB1114">
        <w:rPr>
          <w:color w:val="auto"/>
          <w:szCs w:val="28"/>
          <w:highlight w:val="white"/>
        </w:rPr>
        <w:t xml:space="preserve"> (</w:t>
      </w:r>
      <w:hyperlink r:id="rId145">
        <w:r w:rsidRPr="00DB1114">
          <w:rPr>
            <w:color w:val="auto"/>
            <w:szCs w:val="28"/>
            <w:highlight w:val="white"/>
          </w:rPr>
          <w:t>ADOdb</w:t>
        </w:r>
      </w:hyperlink>
      <w:r w:rsidRPr="00DB1114">
        <w:rPr>
          <w:color w:val="auto"/>
          <w:szCs w:val="28"/>
          <w:highlight w:val="white"/>
        </w:rPr>
        <w:t xml:space="preserve">). Комерційний пакет mxODBC для доступу до СУБД через </w:t>
      </w:r>
      <w:hyperlink r:id="rId146">
        <w:r w:rsidRPr="00DB1114">
          <w:rPr>
            <w:color w:val="auto"/>
            <w:szCs w:val="28"/>
            <w:highlight w:val="white"/>
          </w:rPr>
          <w:t>ODBC</w:t>
        </w:r>
      </w:hyperlink>
      <w:r w:rsidRPr="00DB1114">
        <w:rPr>
          <w:color w:val="auto"/>
          <w:szCs w:val="28"/>
          <w:highlight w:val="white"/>
        </w:rPr>
        <w:t xml:space="preserve"> для платформ Windows і </w:t>
      </w:r>
      <w:hyperlink r:id="rId147">
        <w:r w:rsidRPr="00DB1114">
          <w:rPr>
            <w:color w:val="auto"/>
            <w:szCs w:val="28"/>
            <w:highlight w:val="white"/>
          </w:rPr>
          <w:t>UNIX</w:t>
        </w:r>
      </w:hyperlink>
      <w:r w:rsidRPr="00DB1114">
        <w:rPr>
          <w:color w:val="auto"/>
          <w:szCs w:val="28"/>
          <w:highlight w:val="white"/>
        </w:rPr>
        <w:t xml:space="preserve"> розроблений eGenix</w:t>
      </w:r>
      <w:hyperlink r:id="rId148" w:anchor="cite_note-13">
        <w:r w:rsidRPr="00DB1114">
          <w:rPr>
            <w:color w:val="auto"/>
            <w:szCs w:val="28"/>
            <w:highlight w:val="white"/>
            <w:vertAlign w:val="superscript"/>
          </w:rPr>
          <w:t>[13]</w:t>
        </w:r>
      </w:hyperlink>
      <w:r w:rsidRPr="00DB1114">
        <w:rPr>
          <w:color w:val="auto"/>
          <w:szCs w:val="28"/>
          <w:highlight w:val="white"/>
        </w:rPr>
        <w:t xml:space="preserve">. Для Python написано багато </w:t>
      </w:r>
      <w:hyperlink r:id="rId149">
        <w:r w:rsidRPr="00DB1114">
          <w:rPr>
            <w:color w:val="auto"/>
            <w:szCs w:val="28"/>
            <w:highlight w:val="white"/>
          </w:rPr>
          <w:t>ORM</w:t>
        </w:r>
      </w:hyperlink>
      <w:r w:rsidRPr="00DB1114">
        <w:rPr>
          <w:color w:val="auto"/>
          <w:szCs w:val="28"/>
          <w:highlight w:val="white"/>
        </w:rPr>
        <w:t>: (</w:t>
      </w:r>
      <w:hyperlink r:id="rId150">
        <w:r w:rsidRPr="00DB1114">
          <w:rPr>
            <w:color w:val="auto"/>
            <w:szCs w:val="28"/>
            <w:highlight w:val="white"/>
          </w:rPr>
          <w:t>SQLObject</w:t>
        </w:r>
      </w:hyperlink>
      <w:r w:rsidRPr="00DB1114">
        <w:rPr>
          <w:color w:val="auto"/>
          <w:szCs w:val="28"/>
          <w:highlight w:val="white"/>
        </w:rPr>
        <w:t xml:space="preserve">, </w:t>
      </w:r>
      <w:hyperlink r:id="rId151">
        <w:r w:rsidRPr="00DB1114">
          <w:rPr>
            <w:color w:val="auto"/>
            <w:szCs w:val="28"/>
            <w:highlight w:val="white"/>
          </w:rPr>
          <w:t>SQLAlchemy</w:t>
        </w:r>
      </w:hyperlink>
      <w:r w:rsidRPr="00DB1114">
        <w:rPr>
          <w:color w:val="auto"/>
          <w:szCs w:val="28"/>
          <w:highlight w:val="white"/>
        </w:rPr>
        <w:t xml:space="preserve">, Dejavu, </w:t>
      </w:r>
      <w:hyperlink r:id="rId152">
        <w:r w:rsidRPr="00DB1114">
          <w:rPr>
            <w:color w:val="auto"/>
            <w:szCs w:val="28"/>
            <w:highlight w:val="white"/>
          </w:rPr>
          <w:t>Django</w:t>
        </w:r>
      </w:hyperlink>
      <w:r w:rsidRPr="00DB1114">
        <w:rPr>
          <w:color w:val="auto"/>
          <w:szCs w:val="28"/>
          <w:highlight w:val="white"/>
        </w:rPr>
        <w:t>), виконані програмні каркаси для розробки</w:t>
      </w:r>
      <w:r w:rsidR="004D52B6" w:rsidRPr="00DB1114">
        <w:rPr>
          <w:color w:val="auto"/>
          <w:szCs w:val="28"/>
        </w:rPr>
        <w:t xml:space="preserve"> </w:t>
      </w:r>
      <w:hyperlink r:id="rId153">
        <w:r w:rsidRPr="00DB1114">
          <w:rPr>
            <w:color w:val="auto"/>
            <w:szCs w:val="28"/>
            <w:highlight w:val="white"/>
          </w:rPr>
          <w:t>веб-стосунків</w:t>
        </w:r>
      </w:hyperlink>
      <w:r w:rsidRPr="00DB1114">
        <w:rPr>
          <w:color w:val="auto"/>
          <w:szCs w:val="28"/>
          <w:highlight w:val="white"/>
        </w:rPr>
        <w:t xml:space="preserve"> (</w:t>
      </w:r>
      <w:hyperlink r:id="rId154">
        <w:r w:rsidRPr="00DB1114">
          <w:rPr>
            <w:color w:val="auto"/>
            <w:szCs w:val="28"/>
            <w:highlight w:val="white"/>
          </w:rPr>
          <w:t>Django</w:t>
        </w:r>
      </w:hyperlink>
      <w:r w:rsidRPr="00DB1114">
        <w:rPr>
          <w:color w:val="auto"/>
          <w:szCs w:val="28"/>
          <w:highlight w:val="white"/>
        </w:rPr>
        <w:t xml:space="preserve">, </w:t>
      </w:r>
      <w:hyperlink r:id="rId155">
        <w:r w:rsidRPr="00DB1114">
          <w:rPr>
            <w:color w:val="auto"/>
            <w:szCs w:val="28"/>
            <w:highlight w:val="white"/>
          </w:rPr>
          <w:t>Pylons</w:t>
        </w:r>
      </w:hyperlink>
      <w:r w:rsidRPr="00DB1114">
        <w:rPr>
          <w:color w:val="auto"/>
          <w:szCs w:val="28"/>
          <w:highlight w:val="white"/>
        </w:rPr>
        <w:t>).</w:t>
      </w:r>
    </w:p>
    <w:p w14:paraId="4565A976"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Мову було вибрано через </w:t>
      </w:r>
      <w:r w:rsidR="004D52B6" w:rsidRPr="00DB1114">
        <w:rPr>
          <w:color w:val="auto"/>
          <w:szCs w:val="28"/>
          <w:highlight w:val="white"/>
        </w:rPr>
        <w:t>високу</w:t>
      </w:r>
      <w:r w:rsidRPr="00DB1114">
        <w:rPr>
          <w:color w:val="auto"/>
          <w:szCs w:val="28"/>
          <w:highlight w:val="white"/>
        </w:rPr>
        <w:t xml:space="preserve"> швидкість розробки програмного продукту та наявність усіх необхідних </w:t>
      </w:r>
      <w:r w:rsidR="004D52B6" w:rsidRPr="00DB1114">
        <w:rPr>
          <w:color w:val="auto"/>
          <w:szCs w:val="28"/>
          <w:highlight w:val="white"/>
        </w:rPr>
        <w:t>бібліотек</w:t>
      </w:r>
      <w:r w:rsidRPr="00DB1114">
        <w:rPr>
          <w:color w:val="auto"/>
          <w:szCs w:val="28"/>
          <w:highlight w:val="white"/>
        </w:rPr>
        <w:t>.</w:t>
      </w:r>
    </w:p>
    <w:p w14:paraId="6822E889"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Для передачі даних між клієнтом та сервером, використовується технологія Веб сокетів, яка дозволяє тримати постійний зв’язок і передавати дані як тільки вони будуть в наявності. </w:t>
      </w:r>
    </w:p>
    <w:p w14:paraId="1E3FB35A"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 xml:space="preserve">WebSocket </w:t>
      </w:r>
      <w:r w:rsidR="004D52B6" w:rsidRPr="00DB1114">
        <w:rPr>
          <w:color w:val="auto"/>
          <w:szCs w:val="28"/>
          <w:highlight w:val="white"/>
        </w:rPr>
        <w:noBreakHyphen/>
      </w:r>
      <w:r w:rsidRPr="00DB1114">
        <w:rPr>
          <w:color w:val="auto"/>
          <w:szCs w:val="28"/>
          <w:highlight w:val="white"/>
        </w:rPr>
        <w:t xml:space="preserve"> технологія, що забезпечує двонаправлений повнодуплексний канал зв'язку через один сокет TCP. WebSocket спроектований для втілення у веб-браузерах та веб-серверах, але може також бути використаний будь-яким клієнт-серверним застосунком. Прикладний програмний інтерфейс WebSocket був стандартизований W3C, крім того протокол WebSocket стандартизований IETF як RFC 6455. Оскільки звичайне TCP-з'єднання з портом, відмінним від 80, часто заблокований адміністраторами для зовнішнього використання, він може використовуватися так, щоб подолати це обмеження та забезпечити подібну функціональність з деякою додатковою надбудовою над протоколом шляхом мультиплексування кількох WebSocket-сервісів через один TCP-порт.</w:t>
      </w:r>
    </w:p>
    <w:p w14:paraId="0CD04689"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Веб сервер розміщено у хмарі Amazon EC2, яка спрощує процес конфігурації і є дуже безпечним з точки зору хакерських атак.</w:t>
      </w:r>
    </w:p>
    <w:p w14:paraId="2D2EAA25" w14:textId="77777777" w:rsidR="00E836CB" w:rsidRPr="00DB1114" w:rsidRDefault="00041425" w:rsidP="001E1BAB">
      <w:pPr>
        <w:tabs>
          <w:tab w:val="left" w:pos="993"/>
        </w:tabs>
        <w:spacing w:after="0"/>
        <w:jc w:val="both"/>
        <w:rPr>
          <w:color w:val="auto"/>
          <w:szCs w:val="28"/>
        </w:rPr>
      </w:pPr>
      <w:r w:rsidRPr="00DB1114">
        <w:rPr>
          <w:color w:val="auto"/>
          <w:szCs w:val="28"/>
          <w:highlight w:val="white"/>
        </w:rPr>
        <w:t>За допомогою EC2 дозволяється:</w:t>
      </w:r>
    </w:p>
    <w:p w14:paraId="72422601" w14:textId="77777777" w:rsidR="00E836CB" w:rsidRPr="00DB1114" w:rsidRDefault="00041425" w:rsidP="001E1BAB">
      <w:pPr>
        <w:numPr>
          <w:ilvl w:val="0"/>
          <w:numId w:val="18"/>
        </w:numPr>
        <w:tabs>
          <w:tab w:val="left" w:pos="993"/>
        </w:tabs>
        <w:spacing w:after="0"/>
        <w:ind w:left="0" w:firstLine="709"/>
        <w:contextualSpacing/>
        <w:jc w:val="both"/>
        <w:rPr>
          <w:color w:val="auto"/>
          <w:szCs w:val="28"/>
          <w:highlight w:val="white"/>
        </w:rPr>
      </w:pPr>
      <w:r w:rsidRPr="00DB1114">
        <w:rPr>
          <w:color w:val="auto"/>
          <w:szCs w:val="28"/>
          <w:highlight w:val="white"/>
        </w:rPr>
        <w:t>створювати Amazon Machine Image (AMI), котрий буде утримувати ваші програми, бібліотеки, дані та та пов'язані з ними функціональні параметри або або використовувати раніше налаштовані шаблони образів та робіт;</w:t>
      </w:r>
    </w:p>
    <w:p w14:paraId="6EB8E906" w14:textId="77777777" w:rsidR="00E836CB" w:rsidRPr="00DB1114" w:rsidRDefault="00041425" w:rsidP="001E1BAB">
      <w:pPr>
        <w:numPr>
          <w:ilvl w:val="0"/>
          <w:numId w:val="18"/>
        </w:numPr>
        <w:tabs>
          <w:tab w:val="left" w:pos="993"/>
        </w:tabs>
        <w:spacing w:after="0"/>
        <w:ind w:left="0" w:firstLine="709"/>
        <w:contextualSpacing/>
        <w:jc w:val="both"/>
        <w:rPr>
          <w:color w:val="auto"/>
          <w:szCs w:val="28"/>
          <w:highlight w:val="white"/>
        </w:rPr>
      </w:pPr>
      <w:r w:rsidRPr="00DB1114">
        <w:rPr>
          <w:color w:val="auto"/>
          <w:szCs w:val="28"/>
          <w:highlight w:val="white"/>
        </w:rPr>
        <w:t>завантажити AMI в Amazon S3. Amazon EC2 пропонує інструменти, для зберігання AMI. Amazon S3 забезпечує захищене, надійне та швидке сховище для зберігання образів;</w:t>
      </w:r>
    </w:p>
    <w:p w14:paraId="46D08457" w14:textId="77777777" w:rsidR="00E836CB" w:rsidRPr="00DB1114" w:rsidRDefault="00041425" w:rsidP="001E1BAB">
      <w:pPr>
        <w:numPr>
          <w:ilvl w:val="0"/>
          <w:numId w:val="18"/>
        </w:numPr>
        <w:tabs>
          <w:tab w:val="left" w:pos="993"/>
        </w:tabs>
        <w:spacing w:after="0"/>
        <w:ind w:left="0" w:firstLine="709"/>
        <w:contextualSpacing/>
        <w:jc w:val="both"/>
        <w:rPr>
          <w:color w:val="auto"/>
          <w:szCs w:val="28"/>
          <w:highlight w:val="white"/>
        </w:rPr>
      </w:pPr>
      <w:r w:rsidRPr="00DB1114">
        <w:rPr>
          <w:color w:val="auto"/>
          <w:szCs w:val="28"/>
          <w:highlight w:val="white"/>
        </w:rPr>
        <w:t>використовувати Amazon EC2 Веб-сервис для налаштування безпеки та мереживого доступу;</w:t>
      </w:r>
    </w:p>
    <w:p w14:paraId="4871CC81" w14:textId="77777777" w:rsidR="00E836CB" w:rsidRPr="00DB1114" w:rsidRDefault="00041425" w:rsidP="001E1BAB">
      <w:pPr>
        <w:numPr>
          <w:ilvl w:val="0"/>
          <w:numId w:val="18"/>
        </w:numPr>
        <w:tabs>
          <w:tab w:val="left" w:pos="993"/>
        </w:tabs>
        <w:spacing w:after="0"/>
        <w:ind w:left="0" w:firstLine="709"/>
        <w:contextualSpacing/>
        <w:jc w:val="both"/>
        <w:rPr>
          <w:color w:val="auto"/>
          <w:szCs w:val="28"/>
          <w:highlight w:val="white"/>
        </w:rPr>
      </w:pPr>
      <w:r w:rsidRPr="00DB1114">
        <w:rPr>
          <w:color w:val="auto"/>
          <w:szCs w:val="28"/>
          <w:highlight w:val="white"/>
        </w:rPr>
        <w:t>можливість вибору типу операційної системи, за вашими потребами, запуск, закінчення або контроль декількох AMI по мірі необхідності, використовується API веб-сервісу, або різних інструментів управління, які раніше були передбачені;</w:t>
      </w:r>
    </w:p>
    <w:p w14:paraId="50BF54F7" w14:textId="77777777" w:rsidR="00E836CB" w:rsidRPr="00DB1114" w:rsidRDefault="00041425" w:rsidP="001E1BAB">
      <w:pPr>
        <w:numPr>
          <w:ilvl w:val="0"/>
          <w:numId w:val="18"/>
        </w:numPr>
        <w:tabs>
          <w:tab w:val="left" w:pos="993"/>
        </w:tabs>
        <w:spacing w:after="0"/>
        <w:ind w:left="0" w:firstLine="709"/>
        <w:contextualSpacing/>
        <w:jc w:val="both"/>
        <w:rPr>
          <w:color w:val="auto"/>
          <w:szCs w:val="28"/>
          <w:highlight w:val="white"/>
        </w:rPr>
      </w:pPr>
      <w:r w:rsidRPr="00DB1114">
        <w:rPr>
          <w:color w:val="auto"/>
          <w:szCs w:val="28"/>
          <w:highlight w:val="white"/>
        </w:rPr>
        <w:t>визначити необхідність працювати в декількох місцях, використовуючи статичні IP-адреси або інші варіанти;</w:t>
      </w:r>
    </w:p>
    <w:p w14:paraId="572B7B58" w14:textId="77777777" w:rsidR="00E836CB" w:rsidRPr="00DB1114" w:rsidRDefault="00041425" w:rsidP="001E1BAB">
      <w:pPr>
        <w:numPr>
          <w:ilvl w:val="0"/>
          <w:numId w:val="18"/>
        </w:numPr>
        <w:tabs>
          <w:tab w:val="left" w:pos="993"/>
        </w:tabs>
        <w:spacing w:after="0"/>
        <w:ind w:left="0" w:firstLine="709"/>
        <w:contextualSpacing/>
        <w:jc w:val="both"/>
        <w:rPr>
          <w:color w:val="auto"/>
          <w:szCs w:val="28"/>
          <w:highlight w:val="white"/>
        </w:rPr>
      </w:pPr>
      <w:r w:rsidRPr="00DB1114">
        <w:rPr>
          <w:color w:val="auto"/>
          <w:szCs w:val="28"/>
          <w:highlight w:val="white"/>
        </w:rPr>
        <w:t>оплачувати тільки за ресурси, котрі ви збираєтесь використовувати, такі як час або кількість переданої інформації</w:t>
      </w:r>
    </w:p>
    <w:p w14:paraId="3A27C339" w14:textId="77777777" w:rsidR="00E836CB" w:rsidRDefault="00E836CB" w:rsidP="001E1BAB">
      <w:pPr>
        <w:spacing w:after="0"/>
        <w:ind w:firstLine="0"/>
        <w:rPr>
          <w:color w:val="auto"/>
          <w:szCs w:val="28"/>
        </w:rPr>
      </w:pPr>
    </w:p>
    <w:p w14:paraId="7656D3A8" w14:textId="77777777" w:rsidR="00CE144B" w:rsidRPr="00DB1114" w:rsidRDefault="00CE144B" w:rsidP="001E1BAB">
      <w:pPr>
        <w:spacing w:after="0"/>
        <w:ind w:firstLine="0"/>
        <w:rPr>
          <w:color w:val="auto"/>
          <w:szCs w:val="28"/>
        </w:rPr>
      </w:pPr>
    </w:p>
    <w:p w14:paraId="22793CE6" w14:textId="77777777" w:rsidR="00E836CB" w:rsidRDefault="00041425" w:rsidP="001E1BAB">
      <w:pPr>
        <w:spacing w:after="0"/>
        <w:jc w:val="both"/>
        <w:rPr>
          <w:rFonts w:eastAsia="Trebuchet MS"/>
          <w:b/>
          <w:color w:val="auto"/>
          <w:szCs w:val="28"/>
        </w:rPr>
      </w:pPr>
      <w:r w:rsidRPr="00DB1114">
        <w:rPr>
          <w:rFonts w:eastAsia="Trebuchet MS"/>
          <w:b/>
          <w:color w:val="auto"/>
          <w:szCs w:val="28"/>
        </w:rPr>
        <w:t xml:space="preserve">3.2 </w:t>
      </w:r>
      <w:r w:rsidR="004D52B6" w:rsidRPr="00DB1114">
        <w:rPr>
          <w:rFonts w:eastAsia="Trebuchet MS"/>
          <w:b/>
          <w:color w:val="auto"/>
          <w:szCs w:val="28"/>
        </w:rPr>
        <w:t>Аналіз архітектури системи</w:t>
      </w:r>
    </w:p>
    <w:p w14:paraId="7C02D415" w14:textId="77777777" w:rsidR="00CE144B" w:rsidRPr="00DB1114" w:rsidRDefault="00CE144B" w:rsidP="001E1BAB">
      <w:pPr>
        <w:spacing w:after="0"/>
        <w:jc w:val="both"/>
        <w:rPr>
          <w:rFonts w:eastAsia="Trebuchet MS"/>
          <w:b/>
          <w:color w:val="auto"/>
          <w:szCs w:val="28"/>
        </w:rPr>
      </w:pPr>
    </w:p>
    <w:p w14:paraId="683FAA78" w14:textId="56E5F515" w:rsidR="004A6F70" w:rsidRPr="004A6F70" w:rsidRDefault="004A6F70" w:rsidP="00CE144B">
      <w:pPr>
        <w:spacing w:after="0"/>
        <w:ind w:firstLine="709"/>
        <w:jc w:val="both"/>
        <w:rPr>
          <w:color w:val="auto"/>
          <w:szCs w:val="28"/>
        </w:rPr>
      </w:pPr>
      <w:r>
        <w:rPr>
          <w:rFonts w:eastAsia="Trebuchet MS"/>
          <w:color w:val="auto"/>
          <w:szCs w:val="28"/>
        </w:rPr>
        <w:t>Розглянемо архітектуру системи.</w:t>
      </w:r>
      <w:r w:rsidR="00CE144B">
        <w:rPr>
          <w:rFonts w:eastAsia="Trebuchet MS"/>
          <w:color w:val="auto"/>
          <w:szCs w:val="28"/>
        </w:rPr>
        <w:t xml:space="preserve"> </w:t>
      </w:r>
      <w:r>
        <w:rPr>
          <w:rFonts w:eastAsia="Trebuchet MS"/>
          <w:color w:val="auto"/>
          <w:szCs w:val="28"/>
        </w:rPr>
        <w:t>Якщо проаналізувати  вимоги до системи, то можна побачити два типи користувача – клієнт (користувач) та веб сервер. Зі схеми</w:t>
      </w:r>
      <w:r w:rsidR="00CE144B">
        <w:rPr>
          <w:rFonts w:eastAsia="Trebuchet MS"/>
          <w:color w:val="auto"/>
          <w:szCs w:val="28"/>
        </w:rPr>
        <w:t xml:space="preserve"> (рис. 3.1)</w:t>
      </w:r>
      <w:r>
        <w:rPr>
          <w:rFonts w:eastAsia="Trebuchet MS"/>
          <w:color w:val="auto"/>
          <w:szCs w:val="28"/>
        </w:rPr>
        <w:t xml:space="preserve"> видно, що основна взаємодія відбувається через веб переглядач (браузер), але на його місці може бути мобільний додаток. Користувач</w:t>
      </w:r>
      <w:r w:rsidR="00D47CB7">
        <w:rPr>
          <w:rFonts w:eastAsia="Trebuchet MS"/>
          <w:color w:val="auto"/>
          <w:szCs w:val="28"/>
        </w:rPr>
        <w:t xml:space="preserve"> надає зображення, які сервер заввантажує в свою пам’ять. Після оцінювання зображеннь, сервер повертає набір оцінок, які відповідають зображенням, і вони через веб переглядач потрапляють до користувача.</w:t>
      </w:r>
    </w:p>
    <w:p w14:paraId="52621BD4" w14:textId="77777777" w:rsidR="00E836CB" w:rsidRPr="00DB1114" w:rsidRDefault="00041425" w:rsidP="00CE144B">
      <w:pPr>
        <w:spacing w:after="0"/>
        <w:ind w:firstLine="0"/>
        <w:jc w:val="center"/>
        <w:rPr>
          <w:color w:val="auto"/>
          <w:szCs w:val="28"/>
        </w:rPr>
      </w:pPr>
      <w:r w:rsidRPr="00DB1114">
        <w:rPr>
          <w:noProof/>
          <w:color w:val="auto"/>
          <w:szCs w:val="28"/>
        </w:rPr>
        <w:drawing>
          <wp:inline distT="19050" distB="19050" distL="19050" distR="19050" wp14:anchorId="5CCE9081" wp14:editId="5948F071">
            <wp:extent cx="5572125" cy="3124200"/>
            <wp:effectExtent l="0" t="0" r="9525"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6"/>
                    <a:srcRect/>
                    <a:stretch>
                      <a:fillRect/>
                    </a:stretch>
                  </pic:blipFill>
                  <pic:spPr>
                    <a:xfrm>
                      <a:off x="0" y="0"/>
                      <a:ext cx="5577387" cy="3127150"/>
                    </a:xfrm>
                    <a:prstGeom prst="rect">
                      <a:avLst/>
                    </a:prstGeom>
                    <a:ln/>
                  </pic:spPr>
                </pic:pic>
              </a:graphicData>
            </a:graphic>
          </wp:inline>
        </w:drawing>
      </w:r>
    </w:p>
    <w:p w14:paraId="18D268FD" w14:textId="24ACB5F6" w:rsidR="00E836CB" w:rsidRDefault="004D52B6" w:rsidP="00CE144B">
      <w:pPr>
        <w:spacing w:after="0"/>
        <w:ind w:firstLine="0"/>
        <w:jc w:val="center"/>
        <w:rPr>
          <w:rFonts w:eastAsia="Trebuchet MS"/>
          <w:color w:val="auto"/>
          <w:szCs w:val="28"/>
        </w:rPr>
      </w:pPr>
      <w:r w:rsidRPr="00DB1114">
        <w:rPr>
          <w:rFonts w:eastAsia="Trebuchet MS"/>
          <w:color w:val="auto"/>
          <w:szCs w:val="28"/>
        </w:rPr>
        <w:t>Рис</w:t>
      </w:r>
      <w:r w:rsidR="00CE144B">
        <w:rPr>
          <w:rFonts w:eastAsia="Trebuchet MS"/>
          <w:color w:val="auto"/>
          <w:szCs w:val="28"/>
        </w:rPr>
        <w:t xml:space="preserve">унок </w:t>
      </w:r>
      <w:r w:rsidRPr="00DB1114">
        <w:rPr>
          <w:rFonts w:eastAsia="Trebuchet MS"/>
          <w:color w:val="auto"/>
          <w:szCs w:val="28"/>
        </w:rPr>
        <w:t>3.1</w:t>
      </w:r>
      <w:r w:rsidR="00CE144B">
        <w:rPr>
          <w:rFonts w:eastAsia="Trebuchet MS"/>
          <w:color w:val="auto"/>
          <w:szCs w:val="28"/>
        </w:rPr>
        <w:t xml:space="preserve"> – </w:t>
      </w:r>
      <w:r w:rsidRPr="00DB1114">
        <w:rPr>
          <w:rFonts w:eastAsia="Trebuchet MS"/>
          <w:color w:val="auto"/>
          <w:szCs w:val="28"/>
        </w:rPr>
        <w:t>Аналіз вимог користувача до програмної системи</w:t>
      </w:r>
    </w:p>
    <w:p w14:paraId="79989669" w14:textId="2DA128AA" w:rsidR="00D47CB7" w:rsidRPr="00DB1114" w:rsidRDefault="00D47CB7" w:rsidP="00CE144B">
      <w:pPr>
        <w:spacing w:after="0"/>
        <w:jc w:val="both"/>
        <w:rPr>
          <w:color w:val="auto"/>
          <w:szCs w:val="28"/>
        </w:rPr>
      </w:pPr>
      <w:r>
        <w:rPr>
          <w:rFonts w:eastAsia="Trebuchet MS"/>
          <w:color w:val="auto"/>
          <w:szCs w:val="28"/>
        </w:rPr>
        <w:t>Далі, розглянемо архітектуру програми, яка відповідає за навчання та зберігання класифікатора</w:t>
      </w:r>
      <w:r w:rsidR="00CE144B">
        <w:rPr>
          <w:rFonts w:eastAsia="Trebuchet MS"/>
          <w:color w:val="auto"/>
          <w:szCs w:val="28"/>
        </w:rPr>
        <w:t xml:space="preserve"> (рис. 3.2)</w:t>
      </w:r>
      <w:r>
        <w:rPr>
          <w:rFonts w:eastAsia="Trebuchet MS"/>
          <w:color w:val="auto"/>
          <w:szCs w:val="28"/>
        </w:rPr>
        <w:t>. Ця програма запускається адміністратором та тільки один раз. Вона потребує базу даних с зображеннями, які вже належать до різних класів. На цих даних проходить навчання класификатора, та після цього рахуються помилки на навчальній та тестовій виборках. Готовий класифікатор зберігається у файл, для подальшого використання.</w:t>
      </w:r>
    </w:p>
    <w:p w14:paraId="5B1264A3" w14:textId="77777777" w:rsidR="00E836CB" w:rsidRPr="00DB1114" w:rsidRDefault="00041425" w:rsidP="001E1BAB">
      <w:pPr>
        <w:spacing w:after="0"/>
        <w:jc w:val="center"/>
        <w:rPr>
          <w:color w:val="auto"/>
          <w:szCs w:val="28"/>
        </w:rPr>
      </w:pPr>
      <w:r w:rsidRPr="00DB1114">
        <w:rPr>
          <w:noProof/>
          <w:color w:val="auto"/>
          <w:szCs w:val="28"/>
        </w:rPr>
        <w:drawing>
          <wp:inline distT="19050" distB="19050" distL="19050" distR="19050" wp14:anchorId="0EF1659D" wp14:editId="25CD4963">
            <wp:extent cx="5260975" cy="617283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7"/>
                    <a:srcRect/>
                    <a:stretch>
                      <a:fillRect/>
                    </a:stretch>
                  </pic:blipFill>
                  <pic:spPr>
                    <a:xfrm>
                      <a:off x="0" y="0"/>
                      <a:ext cx="5260975" cy="6172835"/>
                    </a:xfrm>
                    <a:prstGeom prst="rect">
                      <a:avLst/>
                    </a:prstGeom>
                    <a:ln/>
                  </pic:spPr>
                </pic:pic>
              </a:graphicData>
            </a:graphic>
          </wp:inline>
        </w:drawing>
      </w:r>
    </w:p>
    <w:p w14:paraId="6BAB99ED" w14:textId="720AA16D" w:rsidR="00320D75" w:rsidRPr="00DB1114" w:rsidRDefault="00CE144B" w:rsidP="001E1BAB">
      <w:pPr>
        <w:spacing w:after="0"/>
        <w:jc w:val="center"/>
        <w:rPr>
          <w:color w:val="auto"/>
          <w:szCs w:val="28"/>
        </w:rPr>
      </w:pPr>
      <w:r w:rsidRPr="00DB1114">
        <w:rPr>
          <w:rFonts w:eastAsia="Trebuchet MS"/>
          <w:color w:val="auto"/>
          <w:szCs w:val="28"/>
        </w:rPr>
        <w:t>Рис</w:t>
      </w:r>
      <w:r>
        <w:rPr>
          <w:rFonts w:eastAsia="Trebuchet MS"/>
          <w:color w:val="auto"/>
          <w:szCs w:val="28"/>
        </w:rPr>
        <w:t xml:space="preserve">унок </w:t>
      </w:r>
      <w:r w:rsidRPr="00DB1114">
        <w:rPr>
          <w:rFonts w:eastAsia="Trebuchet MS"/>
          <w:color w:val="auto"/>
          <w:szCs w:val="28"/>
        </w:rPr>
        <w:t>3.</w:t>
      </w:r>
      <w:r>
        <w:rPr>
          <w:rFonts w:eastAsia="Trebuchet MS"/>
          <w:color w:val="auto"/>
          <w:szCs w:val="28"/>
        </w:rPr>
        <w:t xml:space="preserve">2 – </w:t>
      </w:r>
      <w:r w:rsidR="00320D75" w:rsidRPr="00DB1114">
        <w:rPr>
          <w:color w:val="auto"/>
          <w:szCs w:val="28"/>
        </w:rPr>
        <w:t>Програма для навчання класифікатора</w:t>
      </w:r>
    </w:p>
    <w:p w14:paraId="313D1BB3" w14:textId="77777777" w:rsidR="00E836CB" w:rsidRDefault="00E836CB" w:rsidP="001E1BAB">
      <w:pPr>
        <w:spacing w:after="0"/>
        <w:jc w:val="center"/>
        <w:rPr>
          <w:color w:val="auto"/>
          <w:szCs w:val="28"/>
        </w:rPr>
      </w:pPr>
    </w:p>
    <w:p w14:paraId="4F852837" w14:textId="4D533492" w:rsidR="00D47CB7" w:rsidRPr="001174DB" w:rsidRDefault="00D47CB7" w:rsidP="00CE144B">
      <w:pPr>
        <w:spacing w:after="0"/>
        <w:jc w:val="both"/>
        <w:rPr>
          <w:color w:val="auto"/>
          <w:szCs w:val="28"/>
          <w:lang w:val="ru-RU"/>
        </w:rPr>
      </w:pPr>
      <w:r>
        <w:rPr>
          <w:color w:val="auto"/>
          <w:szCs w:val="28"/>
        </w:rPr>
        <w:t>Наступним важливим компонентом є веб процес, який займається обробкою даних користувача.</w:t>
      </w:r>
      <w:r w:rsidRPr="001174DB">
        <w:rPr>
          <w:color w:val="auto"/>
          <w:szCs w:val="28"/>
          <w:lang w:val="ru-RU"/>
        </w:rPr>
        <w:t xml:space="preserve"> Таких процесів може бути запущено декілька та вони можуть бути розподілені на декілька фізичних серверів, що дає високу маштабованість та гнучкість. Кожен такий процес оч</w:t>
      </w:r>
      <w:r w:rsidR="00CE144B">
        <w:rPr>
          <w:color w:val="auto"/>
          <w:szCs w:val="28"/>
          <w:lang w:val="ru-RU"/>
        </w:rPr>
        <w:t>и</w:t>
      </w:r>
      <w:r w:rsidRPr="001174DB">
        <w:rPr>
          <w:color w:val="auto"/>
          <w:szCs w:val="28"/>
          <w:lang w:val="ru-RU"/>
        </w:rPr>
        <w:t>кує вказівник на зображення, та потребує наявність збереженого класифікатора. Маючи зображення та класифікатор, процес виділяє ознаки (</w:t>
      </w:r>
      <w:r>
        <w:rPr>
          <w:color w:val="auto"/>
          <w:szCs w:val="28"/>
          <w:lang w:val="en-US"/>
        </w:rPr>
        <w:t>features</w:t>
      </w:r>
      <w:r w:rsidRPr="001174DB">
        <w:rPr>
          <w:color w:val="auto"/>
          <w:szCs w:val="28"/>
          <w:lang w:val="ru-RU"/>
        </w:rPr>
        <w:t>) та отримує відповідь від класификатора, яка повертається процесу, що передав зображення</w:t>
      </w:r>
      <w:r w:rsidR="00CE144B">
        <w:rPr>
          <w:color w:val="auto"/>
          <w:szCs w:val="28"/>
          <w:lang w:val="ru-RU"/>
        </w:rPr>
        <w:t xml:space="preserve"> (рис. 3.3)</w:t>
      </w:r>
      <w:r w:rsidRPr="001174DB">
        <w:rPr>
          <w:color w:val="auto"/>
          <w:szCs w:val="28"/>
          <w:lang w:val="ru-RU"/>
        </w:rPr>
        <w:t>.</w:t>
      </w:r>
    </w:p>
    <w:p w14:paraId="105C6C96" w14:textId="77777777" w:rsidR="00E836CB" w:rsidRPr="00DB1114" w:rsidRDefault="00041425" w:rsidP="00CE144B">
      <w:pPr>
        <w:spacing w:after="0"/>
        <w:ind w:firstLine="0"/>
        <w:jc w:val="center"/>
        <w:rPr>
          <w:color w:val="auto"/>
          <w:szCs w:val="28"/>
        </w:rPr>
      </w:pPr>
      <w:r w:rsidRPr="00DB1114">
        <w:rPr>
          <w:noProof/>
          <w:color w:val="auto"/>
          <w:szCs w:val="28"/>
        </w:rPr>
        <w:drawing>
          <wp:inline distT="19050" distB="19050" distL="19050" distR="19050" wp14:anchorId="256958FD" wp14:editId="43A9C7BB">
            <wp:extent cx="2647950" cy="607695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8"/>
                    <a:srcRect/>
                    <a:stretch>
                      <a:fillRect/>
                    </a:stretch>
                  </pic:blipFill>
                  <pic:spPr>
                    <a:xfrm>
                      <a:off x="0" y="0"/>
                      <a:ext cx="2648363" cy="6077898"/>
                    </a:xfrm>
                    <a:prstGeom prst="rect">
                      <a:avLst/>
                    </a:prstGeom>
                    <a:ln/>
                  </pic:spPr>
                </pic:pic>
              </a:graphicData>
            </a:graphic>
          </wp:inline>
        </w:drawing>
      </w:r>
    </w:p>
    <w:p w14:paraId="566A527B" w14:textId="0580B3C7" w:rsidR="004D52B6" w:rsidRDefault="00CE144B" w:rsidP="00CE144B">
      <w:pPr>
        <w:spacing w:after="0"/>
        <w:ind w:firstLine="0"/>
        <w:jc w:val="center"/>
        <w:rPr>
          <w:color w:val="auto"/>
          <w:szCs w:val="28"/>
        </w:rPr>
      </w:pPr>
      <w:r w:rsidRPr="00DB1114">
        <w:rPr>
          <w:rFonts w:eastAsia="Trebuchet MS"/>
          <w:color w:val="auto"/>
          <w:szCs w:val="28"/>
        </w:rPr>
        <w:t>Рис</w:t>
      </w:r>
      <w:r>
        <w:rPr>
          <w:rFonts w:eastAsia="Trebuchet MS"/>
          <w:color w:val="auto"/>
          <w:szCs w:val="28"/>
        </w:rPr>
        <w:t xml:space="preserve">унок </w:t>
      </w:r>
      <w:r w:rsidRPr="00DB1114">
        <w:rPr>
          <w:rFonts w:eastAsia="Trebuchet MS"/>
          <w:color w:val="auto"/>
          <w:szCs w:val="28"/>
        </w:rPr>
        <w:t>3.</w:t>
      </w:r>
      <w:r>
        <w:rPr>
          <w:rFonts w:eastAsia="Trebuchet MS"/>
          <w:color w:val="auto"/>
          <w:szCs w:val="28"/>
        </w:rPr>
        <w:t>3 –</w:t>
      </w:r>
      <w:r w:rsidR="004D52B6" w:rsidRPr="00DB1114">
        <w:rPr>
          <w:color w:val="auto"/>
          <w:szCs w:val="28"/>
        </w:rPr>
        <w:t xml:space="preserve"> Веб-процес для оцінювання зображень</w:t>
      </w:r>
    </w:p>
    <w:p w14:paraId="60B453E8" w14:textId="59D68798" w:rsidR="00D47CB7" w:rsidRDefault="00D47CB7" w:rsidP="00CE144B">
      <w:pPr>
        <w:spacing w:after="0"/>
        <w:jc w:val="both"/>
        <w:rPr>
          <w:color w:val="auto"/>
          <w:szCs w:val="28"/>
        </w:rPr>
      </w:pPr>
      <w:r>
        <w:rPr>
          <w:color w:val="auto"/>
          <w:szCs w:val="28"/>
        </w:rPr>
        <w:t>Останнім компонентом є веб додаток</w:t>
      </w:r>
      <w:r w:rsidR="00CE144B">
        <w:rPr>
          <w:color w:val="auto"/>
          <w:szCs w:val="28"/>
        </w:rPr>
        <w:t xml:space="preserve"> (рис. 3.4)</w:t>
      </w:r>
      <w:r>
        <w:rPr>
          <w:color w:val="auto"/>
          <w:szCs w:val="28"/>
        </w:rPr>
        <w:t>, який відкривається у браузері. Це є тонкий клієнт до веб сервера і може бути замінений на мобільний додаток, без необхідності зміни сервера. Поточна версія веб додатку, може бути відкрита на будь-якому пристрої, який має браузер з підтримкою websockets.</w:t>
      </w:r>
    </w:p>
    <w:p w14:paraId="244021AB" w14:textId="77777777" w:rsidR="00E836CB" w:rsidRPr="00DB1114" w:rsidRDefault="00041425" w:rsidP="001E1BAB">
      <w:pPr>
        <w:spacing w:after="0"/>
        <w:rPr>
          <w:color w:val="auto"/>
          <w:szCs w:val="28"/>
        </w:rPr>
      </w:pPr>
      <w:r w:rsidRPr="00DB1114">
        <w:rPr>
          <w:noProof/>
          <w:color w:val="auto"/>
          <w:szCs w:val="28"/>
        </w:rPr>
        <w:drawing>
          <wp:inline distT="19050" distB="19050" distL="19050" distR="19050" wp14:anchorId="50C7E29D" wp14:editId="1F4D8A76">
            <wp:extent cx="5829300" cy="51816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9"/>
                    <a:srcRect/>
                    <a:stretch>
                      <a:fillRect/>
                    </a:stretch>
                  </pic:blipFill>
                  <pic:spPr>
                    <a:xfrm>
                      <a:off x="0" y="0"/>
                      <a:ext cx="5829300" cy="5181600"/>
                    </a:xfrm>
                    <a:prstGeom prst="rect">
                      <a:avLst/>
                    </a:prstGeom>
                    <a:ln/>
                  </pic:spPr>
                </pic:pic>
              </a:graphicData>
            </a:graphic>
          </wp:inline>
        </w:drawing>
      </w:r>
    </w:p>
    <w:p w14:paraId="4B58589D" w14:textId="5386F079" w:rsidR="004D52B6" w:rsidRPr="00DB1114" w:rsidRDefault="00CE144B" w:rsidP="001E1BAB">
      <w:pPr>
        <w:spacing w:after="0"/>
        <w:jc w:val="center"/>
        <w:rPr>
          <w:color w:val="auto"/>
          <w:szCs w:val="28"/>
        </w:rPr>
      </w:pPr>
      <w:r w:rsidRPr="00DB1114">
        <w:rPr>
          <w:rFonts w:eastAsia="Trebuchet MS"/>
          <w:color w:val="auto"/>
          <w:szCs w:val="28"/>
        </w:rPr>
        <w:t>Рис</w:t>
      </w:r>
      <w:r>
        <w:rPr>
          <w:rFonts w:eastAsia="Trebuchet MS"/>
          <w:color w:val="auto"/>
          <w:szCs w:val="28"/>
        </w:rPr>
        <w:t xml:space="preserve">унок </w:t>
      </w:r>
      <w:r w:rsidRPr="00DB1114">
        <w:rPr>
          <w:rFonts w:eastAsia="Trebuchet MS"/>
          <w:color w:val="auto"/>
          <w:szCs w:val="28"/>
        </w:rPr>
        <w:t>3.</w:t>
      </w:r>
      <w:r>
        <w:rPr>
          <w:rFonts w:eastAsia="Trebuchet MS"/>
          <w:color w:val="auto"/>
          <w:szCs w:val="28"/>
        </w:rPr>
        <w:t xml:space="preserve">4 – </w:t>
      </w:r>
      <w:r w:rsidR="004D52B6" w:rsidRPr="00DB1114">
        <w:rPr>
          <w:color w:val="auto"/>
          <w:szCs w:val="28"/>
        </w:rPr>
        <w:t>Веб-додаток, з яким взаємодіє користувач</w:t>
      </w:r>
    </w:p>
    <w:p w14:paraId="5B07DC11" w14:textId="77777777" w:rsidR="00CE144B" w:rsidRDefault="00CE144B" w:rsidP="00CE144B">
      <w:pPr>
        <w:spacing w:after="0"/>
        <w:jc w:val="both"/>
        <w:rPr>
          <w:color w:val="auto"/>
          <w:szCs w:val="28"/>
        </w:rPr>
      </w:pPr>
    </w:p>
    <w:p w14:paraId="262B0266" w14:textId="77777777" w:rsidR="00CE144B" w:rsidRPr="00DB1114" w:rsidRDefault="00CE144B" w:rsidP="00CE144B">
      <w:pPr>
        <w:spacing w:after="0"/>
        <w:jc w:val="both"/>
        <w:rPr>
          <w:color w:val="auto"/>
          <w:szCs w:val="28"/>
        </w:rPr>
      </w:pPr>
      <w:r>
        <w:rPr>
          <w:color w:val="auto"/>
          <w:szCs w:val="28"/>
        </w:rPr>
        <w:t>Через цей додаток користувач може надавати зображення, відправляти їх на обробку, та отримувати результати оцінювання.</w:t>
      </w:r>
    </w:p>
    <w:p w14:paraId="174C616B" w14:textId="77777777" w:rsidR="00E836CB" w:rsidRDefault="00E836CB" w:rsidP="001E1BAB">
      <w:pPr>
        <w:spacing w:after="0"/>
        <w:rPr>
          <w:color w:val="auto"/>
          <w:szCs w:val="28"/>
        </w:rPr>
      </w:pPr>
    </w:p>
    <w:p w14:paraId="161CC10A" w14:textId="77777777" w:rsidR="00CE144B" w:rsidRDefault="00CE144B" w:rsidP="001E1BAB">
      <w:pPr>
        <w:spacing w:after="0"/>
        <w:rPr>
          <w:color w:val="auto"/>
          <w:szCs w:val="28"/>
        </w:rPr>
      </w:pPr>
    </w:p>
    <w:p w14:paraId="682668E8" w14:textId="77777777" w:rsidR="00CE144B" w:rsidRPr="00DB1114" w:rsidRDefault="00CE144B" w:rsidP="001E1BAB">
      <w:pPr>
        <w:spacing w:after="0"/>
        <w:rPr>
          <w:color w:val="auto"/>
          <w:szCs w:val="28"/>
        </w:rPr>
      </w:pPr>
    </w:p>
    <w:p w14:paraId="68420C4D" w14:textId="77777777" w:rsidR="00E836CB" w:rsidRPr="00DB1114" w:rsidRDefault="00041425" w:rsidP="001E1BAB">
      <w:pPr>
        <w:spacing w:after="0"/>
        <w:jc w:val="both"/>
        <w:rPr>
          <w:rFonts w:eastAsia="Trebuchet MS"/>
          <w:b/>
          <w:color w:val="auto"/>
          <w:szCs w:val="28"/>
        </w:rPr>
      </w:pPr>
      <w:r w:rsidRPr="00DB1114">
        <w:rPr>
          <w:rFonts w:eastAsia="Trebuchet MS"/>
          <w:b/>
          <w:color w:val="auto"/>
          <w:szCs w:val="28"/>
        </w:rPr>
        <w:t>3.</w:t>
      </w:r>
      <w:r w:rsidR="00320D75" w:rsidRPr="00DB1114">
        <w:rPr>
          <w:rFonts w:eastAsia="Trebuchet MS"/>
          <w:b/>
          <w:color w:val="auto"/>
          <w:szCs w:val="28"/>
        </w:rPr>
        <w:t>3.</w:t>
      </w:r>
      <w:r w:rsidRPr="00DB1114">
        <w:rPr>
          <w:rFonts w:eastAsia="Trebuchet MS"/>
          <w:b/>
          <w:color w:val="auto"/>
          <w:szCs w:val="28"/>
        </w:rPr>
        <w:t xml:space="preserve"> </w:t>
      </w:r>
      <w:r w:rsidR="00320D75" w:rsidRPr="00DB1114">
        <w:rPr>
          <w:rFonts w:eastAsia="Trebuchet MS"/>
          <w:b/>
          <w:color w:val="auto"/>
          <w:szCs w:val="28"/>
        </w:rPr>
        <w:t>Інтерфейс програмного продукту</w:t>
      </w:r>
    </w:p>
    <w:p w14:paraId="48DEDC49" w14:textId="77777777" w:rsidR="00320D75" w:rsidRPr="00DB1114" w:rsidRDefault="00320D75" w:rsidP="001E1BAB">
      <w:pPr>
        <w:spacing w:after="0"/>
        <w:jc w:val="both"/>
        <w:rPr>
          <w:color w:val="auto"/>
          <w:szCs w:val="28"/>
        </w:rPr>
      </w:pPr>
    </w:p>
    <w:p w14:paraId="28B5AF18" w14:textId="77777777" w:rsidR="00E836CB" w:rsidRPr="00DB1114" w:rsidRDefault="00041425" w:rsidP="001E1BAB">
      <w:pPr>
        <w:spacing w:after="0"/>
        <w:ind w:firstLine="709"/>
        <w:jc w:val="both"/>
        <w:rPr>
          <w:color w:val="auto"/>
          <w:szCs w:val="28"/>
        </w:rPr>
      </w:pPr>
      <w:r w:rsidRPr="00DB1114">
        <w:rPr>
          <w:color w:val="auto"/>
          <w:szCs w:val="28"/>
        </w:rPr>
        <w:t xml:space="preserve">Щоб скористуватися сервісом, треба в браузері зайти на адресу </w:t>
      </w:r>
      <w:hyperlink r:id="rId160">
        <w:r w:rsidRPr="00DB1114">
          <w:rPr>
            <w:color w:val="auto"/>
            <w:szCs w:val="28"/>
            <w:u w:val="single"/>
          </w:rPr>
          <w:t>http://photox.antonkasyanov.com</w:t>
        </w:r>
      </w:hyperlink>
    </w:p>
    <w:p w14:paraId="5D0AE5A3" w14:textId="534FF1F7" w:rsidR="00E836CB" w:rsidRDefault="00041425" w:rsidP="001E1BAB">
      <w:pPr>
        <w:spacing w:after="0"/>
        <w:ind w:firstLine="709"/>
        <w:jc w:val="both"/>
        <w:rPr>
          <w:color w:val="auto"/>
          <w:szCs w:val="28"/>
        </w:rPr>
      </w:pPr>
      <w:r w:rsidRPr="00DB1114">
        <w:rPr>
          <w:color w:val="auto"/>
          <w:szCs w:val="28"/>
        </w:rPr>
        <w:t>Після завантаження сторінки, відобразиться головний розділ сайту</w:t>
      </w:r>
      <w:r w:rsidR="00C91898">
        <w:rPr>
          <w:color w:val="auto"/>
          <w:szCs w:val="28"/>
        </w:rPr>
        <w:t>, на якому можна побачити інформацію про сервіс та поле вводу зображень</w:t>
      </w:r>
      <w:r w:rsidR="00631126">
        <w:rPr>
          <w:color w:val="auto"/>
          <w:szCs w:val="28"/>
        </w:rPr>
        <w:t xml:space="preserve"> (рис. 3.5).</w:t>
      </w:r>
    </w:p>
    <w:p w14:paraId="1BFFE6A4" w14:textId="77777777" w:rsidR="00631126" w:rsidRPr="00DB1114" w:rsidRDefault="00631126" w:rsidP="001E1BAB">
      <w:pPr>
        <w:spacing w:after="0"/>
        <w:ind w:firstLine="709"/>
        <w:jc w:val="both"/>
        <w:rPr>
          <w:color w:val="auto"/>
          <w:szCs w:val="28"/>
        </w:rPr>
      </w:pPr>
    </w:p>
    <w:p w14:paraId="061887B8" w14:textId="77777777" w:rsidR="00E836CB" w:rsidRPr="00DB1114" w:rsidRDefault="00041425" w:rsidP="001E1BAB">
      <w:pPr>
        <w:spacing w:after="0"/>
        <w:ind w:firstLine="0"/>
        <w:rPr>
          <w:color w:val="auto"/>
          <w:szCs w:val="28"/>
        </w:rPr>
      </w:pPr>
      <w:r w:rsidRPr="00DB1114">
        <w:rPr>
          <w:noProof/>
          <w:color w:val="auto"/>
          <w:szCs w:val="28"/>
        </w:rPr>
        <w:drawing>
          <wp:inline distT="114300" distB="114300" distL="114300" distR="114300" wp14:anchorId="7CC59A25" wp14:editId="43B77002">
            <wp:extent cx="5943600" cy="6172200"/>
            <wp:effectExtent l="0" t="0" r="0" b="0"/>
            <wp:docPr id="1" name="image15.png" descr="Screenshot from 2014-05-29 13:04:09.png"/>
            <wp:cNvGraphicFramePr/>
            <a:graphic xmlns:a="http://schemas.openxmlformats.org/drawingml/2006/main">
              <a:graphicData uri="http://schemas.openxmlformats.org/drawingml/2006/picture">
                <pic:pic xmlns:pic="http://schemas.openxmlformats.org/drawingml/2006/picture">
                  <pic:nvPicPr>
                    <pic:cNvPr id="0" name="image15.png" descr="Screenshot from 2014-05-29 13:04:09.png"/>
                    <pic:cNvPicPr preferRelativeResize="0"/>
                  </pic:nvPicPr>
                  <pic:blipFill>
                    <a:blip r:embed="rId161"/>
                    <a:srcRect/>
                    <a:stretch>
                      <a:fillRect/>
                    </a:stretch>
                  </pic:blipFill>
                  <pic:spPr>
                    <a:xfrm>
                      <a:off x="0" y="0"/>
                      <a:ext cx="5943600" cy="6172200"/>
                    </a:xfrm>
                    <a:prstGeom prst="rect">
                      <a:avLst/>
                    </a:prstGeom>
                    <a:ln/>
                  </pic:spPr>
                </pic:pic>
              </a:graphicData>
            </a:graphic>
          </wp:inline>
        </w:drawing>
      </w:r>
    </w:p>
    <w:p w14:paraId="761B47BA" w14:textId="7850349F" w:rsidR="00320D75" w:rsidRPr="00DB1114" w:rsidRDefault="00631126" w:rsidP="001E1BAB">
      <w:pPr>
        <w:spacing w:after="0"/>
        <w:jc w:val="center"/>
        <w:rPr>
          <w:color w:val="auto"/>
          <w:szCs w:val="28"/>
        </w:rPr>
      </w:pPr>
      <w:r w:rsidRPr="00DB1114">
        <w:rPr>
          <w:color w:val="auto"/>
          <w:szCs w:val="28"/>
        </w:rPr>
        <w:t>Рис</w:t>
      </w:r>
      <w:r>
        <w:rPr>
          <w:color w:val="auto"/>
          <w:szCs w:val="28"/>
        </w:rPr>
        <w:t>унок</w:t>
      </w:r>
      <w:r w:rsidRPr="00DB1114">
        <w:rPr>
          <w:color w:val="auto"/>
          <w:szCs w:val="28"/>
        </w:rPr>
        <w:t xml:space="preserve"> 3.5</w:t>
      </w:r>
      <w:r>
        <w:rPr>
          <w:color w:val="auto"/>
          <w:szCs w:val="28"/>
        </w:rPr>
        <w:t xml:space="preserve"> –</w:t>
      </w:r>
      <w:r w:rsidRPr="00DB1114">
        <w:rPr>
          <w:color w:val="auto"/>
          <w:szCs w:val="28"/>
        </w:rPr>
        <w:t xml:space="preserve"> </w:t>
      </w:r>
      <w:r w:rsidR="00320D75" w:rsidRPr="00DB1114">
        <w:rPr>
          <w:color w:val="auto"/>
          <w:szCs w:val="28"/>
        </w:rPr>
        <w:t>Стартова сторінка</w:t>
      </w:r>
    </w:p>
    <w:p w14:paraId="5F49FE66" w14:textId="77777777" w:rsidR="00E836CB" w:rsidRPr="00DB1114" w:rsidRDefault="00041425" w:rsidP="001E1BAB">
      <w:pPr>
        <w:spacing w:after="0"/>
        <w:jc w:val="both"/>
        <w:rPr>
          <w:color w:val="auto"/>
          <w:szCs w:val="28"/>
        </w:rPr>
      </w:pPr>
      <w:r w:rsidRPr="00DB1114">
        <w:rPr>
          <w:color w:val="auto"/>
          <w:szCs w:val="28"/>
        </w:rPr>
        <w:t>Існує 2 способи завантажити зображення на сайт.</w:t>
      </w:r>
    </w:p>
    <w:p w14:paraId="34B187FD" w14:textId="2DA835BC" w:rsidR="00E836CB" w:rsidRDefault="00041425" w:rsidP="001E1BAB">
      <w:pPr>
        <w:spacing w:after="0"/>
        <w:jc w:val="both"/>
        <w:rPr>
          <w:color w:val="auto"/>
          <w:szCs w:val="28"/>
        </w:rPr>
      </w:pPr>
      <w:r w:rsidRPr="00DB1114">
        <w:rPr>
          <w:color w:val="auto"/>
          <w:szCs w:val="28"/>
        </w:rPr>
        <w:t>1) Ввести посилання на зображення (або декілька) в нижнє поле вводу та натиснути GO!</w:t>
      </w:r>
      <w:r w:rsidR="00631126">
        <w:rPr>
          <w:color w:val="auto"/>
          <w:szCs w:val="28"/>
        </w:rPr>
        <w:t xml:space="preserve"> (рис. 3.6)</w:t>
      </w:r>
    </w:p>
    <w:p w14:paraId="37FFAD1A" w14:textId="77777777" w:rsidR="00631126" w:rsidRPr="00DB1114" w:rsidRDefault="00631126" w:rsidP="001E1BAB">
      <w:pPr>
        <w:spacing w:after="0"/>
        <w:jc w:val="both"/>
        <w:rPr>
          <w:color w:val="auto"/>
          <w:szCs w:val="28"/>
        </w:rPr>
      </w:pPr>
    </w:p>
    <w:p w14:paraId="19BAD532" w14:textId="77777777" w:rsidR="00E836CB" w:rsidRPr="00DB1114" w:rsidRDefault="00041425" w:rsidP="001E1BAB">
      <w:pPr>
        <w:spacing w:after="0"/>
        <w:rPr>
          <w:color w:val="auto"/>
          <w:szCs w:val="28"/>
        </w:rPr>
      </w:pPr>
      <w:r w:rsidRPr="00DB1114">
        <w:rPr>
          <w:noProof/>
          <w:color w:val="auto"/>
          <w:szCs w:val="28"/>
        </w:rPr>
        <w:drawing>
          <wp:inline distT="114300" distB="114300" distL="114300" distR="114300" wp14:anchorId="6F50CC39" wp14:editId="09B79C33">
            <wp:extent cx="5943600" cy="6172200"/>
            <wp:effectExtent l="0" t="0" r="0" b="0"/>
            <wp:docPr id="6" name="image16.png" descr="Screenshot from 2014-05-29 13:11:23.png"/>
            <wp:cNvGraphicFramePr/>
            <a:graphic xmlns:a="http://schemas.openxmlformats.org/drawingml/2006/main">
              <a:graphicData uri="http://schemas.openxmlformats.org/drawingml/2006/picture">
                <pic:pic xmlns:pic="http://schemas.openxmlformats.org/drawingml/2006/picture">
                  <pic:nvPicPr>
                    <pic:cNvPr id="0" name="image16.png" descr="Screenshot from 2014-05-29 13:11:23.png"/>
                    <pic:cNvPicPr preferRelativeResize="0"/>
                  </pic:nvPicPr>
                  <pic:blipFill>
                    <a:blip r:embed="rId162"/>
                    <a:srcRect/>
                    <a:stretch>
                      <a:fillRect/>
                    </a:stretch>
                  </pic:blipFill>
                  <pic:spPr>
                    <a:xfrm>
                      <a:off x="0" y="0"/>
                      <a:ext cx="5943600" cy="6172200"/>
                    </a:xfrm>
                    <a:prstGeom prst="rect">
                      <a:avLst/>
                    </a:prstGeom>
                    <a:ln/>
                  </pic:spPr>
                </pic:pic>
              </a:graphicData>
            </a:graphic>
          </wp:inline>
        </w:drawing>
      </w:r>
    </w:p>
    <w:p w14:paraId="2F91A24D" w14:textId="1819CB2C" w:rsidR="00320D75" w:rsidRPr="00DB1114" w:rsidRDefault="00631126" w:rsidP="001E1BAB">
      <w:pPr>
        <w:spacing w:after="0"/>
        <w:jc w:val="center"/>
        <w:rPr>
          <w:color w:val="auto"/>
          <w:szCs w:val="28"/>
        </w:rPr>
      </w:pPr>
      <w:r w:rsidRPr="00DB1114">
        <w:rPr>
          <w:color w:val="auto"/>
          <w:szCs w:val="28"/>
        </w:rPr>
        <w:t>Рис</w:t>
      </w:r>
      <w:r>
        <w:rPr>
          <w:color w:val="auto"/>
          <w:szCs w:val="28"/>
        </w:rPr>
        <w:t>унок</w:t>
      </w:r>
      <w:r w:rsidRPr="00DB1114">
        <w:rPr>
          <w:color w:val="auto"/>
          <w:szCs w:val="28"/>
        </w:rPr>
        <w:t xml:space="preserve"> 3.</w:t>
      </w:r>
      <w:r>
        <w:rPr>
          <w:color w:val="auto"/>
          <w:szCs w:val="28"/>
        </w:rPr>
        <w:t>6 –</w:t>
      </w:r>
      <w:r w:rsidRPr="00DB1114">
        <w:rPr>
          <w:color w:val="auto"/>
          <w:szCs w:val="28"/>
        </w:rPr>
        <w:t xml:space="preserve"> </w:t>
      </w:r>
      <w:r w:rsidR="00320D75" w:rsidRPr="00DB1114">
        <w:rPr>
          <w:color w:val="auto"/>
          <w:szCs w:val="28"/>
        </w:rPr>
        <w:t>Завантаження зображення</w:t>
      </w:r>
    </w:p>
    <w:p w14:paraId="010C343A" w14:textId="77777777" w:rsidR="00E836CB" w:rsidRPr="00DB1114" w:rsidRDefault="00E836CB" w:rsidP="001E1BAB">
      <w:pPr>
        <w:spacing w:after="0"/>
        <w:rPr>
          <w:color w:val="auto"/>
          <w:szCs w:val="28"/>
        </w:rPr>
      </w:pPr>
    </w:p>
    <w:p w14:paraId="4C3C36CA" w14:textId="7D0FEBF3" w:rsidR="00E836CB" w:rsidRPr="00DB1114" w:rsidRDefault="00041425" w:rsidP="001E1BAB">
      <w:pPr>
        <w:spacing w:after="0"/>
        <w:rPr>
          <w:color w:val="auto"/>
          <w:szCs w:val="28"/>
        </w:rPr>
      </w:pPr>
      <w:r w:rsidRPr="00DB1114">
        <w:rPr>
          <w:color w:val="auto"/>
          <w:szCs w:val="28"/>
        </w:rPr>
        <w:t>2) Завантажити зображення (або декілька) з диску</w:t>
      </w:r>
      <w:r w:rsidR="00631126">
        <w:rPr>
          <w:color w:val="auto"/>
          <w:szCs w:val="28"/>
        </w:rPr>
        <w:t xml:space="preserve"> (рис. 3.7)</w:t>
      </w:r>
    </w:p>
    <w:p w14:paraId="3D0EB32F" w14:textId="77777777" w:rsidR="00E836CB" w:rsidRPr="00DB1114" w:rsidRDefault="00041425" w:rsidP="00631126">
      <w:pPr>
        <w:spacing w:after="0"/>
        <w:ind w:firstLine="0"/>
        <w:jc w:val="center"/>
        <w:rPr>
          <w:color w:val="auto"/>
          <w:szCs w:val="28"/>
        </w:rPr>
      </w:pPr>
      <w:r w:rsidRPr="00DB1114">
        <w:rPr>
          <w:noProof/>
          <w:color w:val="auto"/>
          <w:szCs w:val="28"/>
        </w:rPr>
        <w:drawing>
          <wp:inline distT="114300" distB="114300" distL="114300" distR="114300" wp14:anchorId="63EFFCCF" wp14:editId="3B641A7D">
            <wp:extent cx="5676900" cy="4191000"/>
            <wp:effectExtent l="0" t="0" r="0" b="0"/>
            <wp:docPr id="12" name="image06.png" descr="Screenshot from 2014-05-29 13:13:33.png"/>
            <wp:cNvGraphicFramePr/>
            <a:graphic xmlns:a="http://schemas.openxmlformats.org/drawingml/2006/main">
              <a:graphicData uri="http://schemas.openxmlformats.org/drawingml/2006/picture">
                <pic:pic xmlns:pic="http://schemas.openxmlformats.org/drawingml/2006/picture">
                  <pic:nvPicPr>
                    <pic:cNvPr id="0" name="image06.png" descr="Screenshot from 2014-05-29 13:13:33.png"/>
                    <pic:cNvPicPr preferRelativeResize="0"/>
                  </pic:nvPicPr>
                  <pic:blipFill>
                    <a:blip r:embed="rId163"/>
                    <a:srcRect/>
                    <a:stretch>
                      <a:fillRect/>
                    </a:stretch>
                  </pic:blipFill>
                  <pic:spPr>
                    <a:xfrm>
                      <a:off x="0" y="0"/>
                      <a:ext cx="5680834" cy="4193904"/>
                    </a:xfrm>
                    <a:prstGeom prst="rect">
                      <a:avLst/>
                    </a:prstGeom>
                    <a:ln/>
                  </pic:spPr>
                </pic:pic>
              </a:graphicData>
            </a:graphic>
          </wp:inline>
        </w:drawing>
      </w:r>
    </w:p>
    <w:p w14:paraId="77FCE22B" w14:textId="2591AC87" w:rsidR="00E836CB" w:rsidRDefault="00631126" w:rsidP="00631126">
      <w:pPr>
        <w:spacing w:after="0"/>
        <w:ind w:firstLine="0"/>
        <w:jc w:val="center"/>
        <w:rPr>
          <w:color w:val="auto"/>
          <w:szCs w:val="28"/>
        </w:rPr>
      </w:pPr>
      <w:r w:rsidRPr="00DB1114">
        <w:rPr>
          <w:color w:val="auto"/>
          <w:szCs w:val="28"/>
        </w:rPr>
        <w:t>Рис</w:t>
      </w:r>
      <w:r>
        <w:rPr>
          <w:color w:val="auto"/>
          <w:szCs w:val="28"/>
        </w:rPr>
        <w:t>унок</w:t>
      </w:r>
      <w:r w:rsidRPr="00DB1114">
        <w:rPr>
          <w:color w:val="auto"/>
          <w:szCs w:val="28"/>
        </w:rPr>
        <w:t xml:space="preserve"> 3.</w:t>
      </w:r>
      <w:r>
        <w:rPr>
          <w:color w:val="auto"/>
          <w:szCs w:val="28"/>
        </w:rPr>
        <w:t>7 – Сторінка завантаження зображення</w:t>
      </w:r>
    </w:p>
    <w:p w14:paraId="3B7D927E" w14:textId="4355937D" w:rsidR="00E836CB" w:rsidRPr="00DB1114" w:rsidRDefault="00041425" w:rsidP="001E1BAB">
      <w:pPr>
        <w:spacing w:after="0"/>
        <w:jc w:val="both"/>
        <w:rPr>
          <w:color w:val="auto"/>
          <w:szCs w:val="28"/>
        </w:rPr>
      </w:pPr>
      <w:r w:rsidRPr="00DB1114">
        <w:rPr>
          <w:color w:val="auto"/>
          <w:szCs w:val="28"/>
        </w:rPr>
        <w:t xml:space="preserve">Після </w:t>
      </w:r>
      <w:r w:rsidR="00320D75" w:rsidRPr="00DB1114">
        <w:rPr>
          <w:color w:val="auto"/>
          <w:szCs w:val="28"/>
        </w:rPr>
        <w:t>розрахунків</w:t>
      </w:r>
      <w:r w:rsidRPr="00DB1114">
        <w:rPr>
          <w:color w:val="auto"/>
          <w:szCs w:val="28"/>
        </w:rPr>
        <w:t xml:space="preserve"> на сервері, будуть відображені усі зображення з їх оцінками по шкалі від 1 до 100, де 100 це найкраще зображення</w:t>
      </w:r>
      <w:r w:rsidR="00631126">
        <w:rPr>
          <w:color w:val="auto"/>
          <w:szCs w:val="28"/>
        </w:rPr>
        <w:t xml:space="preserve"> (рис. 3.8)</w:t>
      </w:r>
      <w:r w:rsidRPr="00DB1114">
        <w:rPr>
          <w:color w:val="auto"/>
          <w:szCs w:val="28"/>
        </w:rPr>
        <w:t>.</w:t>
      </w:r>
    </w:p>
    <w:p w14:paraId="5B69C3D0" w14:textId="77777777" w:rsidR="00E836CB" w:rsidRDefault="00041425" w:rsidP="00631126">
      <w:pPr>
        <w:spacing w:after="0"/>
        <w:ind w:firstLine="0"/>
        <w:jc w:val="center"/>
        <w:rPr>
          <w:color w:val="auto"/>
          <w:szCs w:val="28"/>
        </w:rPr>
      </w:pPr>
      <w:r w:rsidRPr="00DB1114">
        <w:rPr>
          <w:noProof/>
          <w:color w:val="auto"/>
          <w:szCs w:val="28"/>
        </w:rPr>
        <w:drawing>
          <wp:inline distT="114300" distB="114300" distL="114300" distR="114300" wp14:anchorId="2793B928" wp14:editId="26026CA0">
            <wp:extent cx="5505450" cy="3286125"/>
            <wp:effectExtent l="0" t="0" r="0" b="9525"/>
            <wp:docPr id="16" name="image13.png" descr="Screenshot from 2014-05-29 13:21:46.png"/>
            <wp:cNvGraphicFramePr/>
            <a:graphic xmlns:a="http://schemas.openxmlformats.org/drawingml/2006/main">
              <a:graphicData uri="http://schemas.openxmlformats.org/drawingml/2006/picture">
                <pic:pic xmlns:pic="http://schemas.openxmlformats.org/drawingml/2006/picture">
                  <pic:nvPicPr>
                    <pic:cNvPr id="0" name="image13.png" descr="Screenshot from 2014-05-29 13:21:46.png"/>
                    <pic:cNvPicPr preferRelativeResize="0"/>
                  </pic:nvPicPr>
                  <pic:blipFill>
                    <a:blip r:embed="rId164"/>
                    <a:srcRect/>
                    <a:stretch>
                      <a:fillRect/>
                    </a:stretch>
                  </pic:blipFill>
                  <pic:spPr>
                    <a:xfrm>
                      <a:off x="0" y="0"/>
                      <a:ext cx="5505450" cy="3286125"/>
                    </a:xfrm>
                    <a:prstGeom prst="rect">
                      <a:avLst/>
                    </a:prstGeom>
                    <a:ln/>
                  </pic:spPr>
                </pic:pic>
              </a:graphicData>
            </a:graphic>
          </wp:inline>
        </w:drawing>
      </w:r>
    </w:p>
    <w:p w14:paraId="2B878608" w14:textId="36BCC189" w:rsidR="00631126" w:rsidRDefault="00631126" w:rsidP="00631126">
      <w:pPr>
        <w:spacing w:after="0"/>
        <w:ind w:firstLine="0"/>
        <w:jc w:val="center"/>
        <w:rPr>
          <w:color w:val="auto"/>
          <w:szCs w:val="28"/>
        </w:rPr>
      </w:pPr>
      <w:r w:rsidRPr="00DB1114">
        <w:rPr>
          <w:color w:val="auto"/>
          <w:szCs w:val="28"/>
        </w:rPr>
        <w:t>Рис</w:t>
      </w:r>
      <w:r>
        <w:rPr>
          <w:color w:val="auto"/>
          <w:szCs w:val="28"/>
        </w:rPr>
        <w:t>унок</w:t>
      </w:r>
      <w:r w:rsidRPr="00DB1114">
        <w:rPr>
          <w:color w:val="auto"/>
          <w:szCs w:val="28"/>
        </w:rPr>
        <w:t xml:space="preserve"> 3.</w:t>
      </w:r>
      <w:r>
        <w:rPr>
          <w:color w:val="auto"/>
          <w:szCs w:val="28"/>
        </w:rPr>
        <w:t>8 – Сторінка результатів дослідження</w:t>
      </w:r>
    </w:p>
    <w:p w14:paraId="460E01BA" w14:textId="0EC58ED5" w:rsidR="000361D5" w:rsidRPr="001F040C" w:rsidRDefault="008061DE" w:rsidP="008061DE">
      <w:pPr>
        <w:spacing w:after="0"/>
        <w:rPr>
          <w:color w:val="auto"/>
          <w:szCs w:val="28"/>
          <w:lang w:val="ru-RU"/>
        </w:rPr>
      </w:pPr>
      <w:r>
        <w:rPr>
          <w:color w:val="auto"/>
          <w:szCs w:val="28"/>
        </w:rPr>
        <w:t xml:space="preserve">Таким </w:t>
      </w:r>
      <w:r w:rsidRPr="001F040C">
        <w:rPr>
          <w:color w:val="auto"/>
          <w:szCs w:val="28"/>
          <w:lang w:val="ru-RU"/>
        </w:rPr>
        <w:t xml:space="preserve"> чином, було розроблено веб інтерфейс, який доступний на будь-якому пристрої з веб браузером. Він дозволяє користувачу завантажувати будь-яку кількість зображень та аналізувати їх оцінки.</w:t>
      </w:r>
    </w:p>
    <w:p w14:paraId="7398E94A" w14:textId="63254EBF" w:rsidR="008061DE" w:rsidRPr="001F040C" w:rsidRDefault="008061DE" w:rsidP="008061DE">
      <w:pPr>
        <w:spacing w:after="0"/>
        <w:rPr>
          <w:color w:val="auto"/>
          <w:szCs w:val="28"/>
          <w:lang w:val="ru-RU"/>
        </w:rPr>
      </w:pPr>
      <w:r w:rsidRPr="001F040C">
        <w:rPr>
          <w:color w:val="auto"/>
          <w:szCs w:val="28"/>
          <w:lang w:val="ru-RU"/>
        </w:rPr>
        <w:t>В майбутньому, інтерфейс може бути доповненим більшою кількостю функцій, або виконаний у виді мобільного чи ком’ютерного додатку, що не потребує зміни серверної частини або алгоритму.</w:t>
      </w:r>
    </w:p>
    <w:p w14:paraId="0389ECD1" w14:textId="77777777" w:rsidR="0028600E" w:rsidRPr="00DB1114" w:rsidRDefault="00577137" w:rsidP="001E1BAB">
      <w:pPr>
        <w:pStyle w:val="1"/>
        <w:keepNext w:val="0"/>
        <w:keepLines w:val="0"/>
        <w:pageBreakBefore/>
        <w:spacing w:before="0"/>
        <w:ind w:firstLine="0"/>
        <w:jc w:val="center"/>
        <w:rPr>
          <w:rFonts w:ascii="Times New Roman" w:hAnsi="Times New Roman" w:cs="Times New Roman"/>
          <w:b/>
          <w:color w:val="auto"/>
          <w:sz w:val="28"/>
          <w:szCs w:val="28"/>
        </w:rPr>
      </w:pPr>
      <w:r w:rsidRPr="00DB1114">
        <w:rPr>
          <w:rFonts w:ascii="Times New Roman" w:hAnsi="Times New Roman" w:cs="Times New Roman"/>
          <w:b/>
          <w:color w:val="auto"/>
          <w:sz w:val="28"/>
          <w:szCs w:val="28"/>
        </w:rPr>
        <w:t xml:space="preserve">РОЗДІЛ 4 </w:t>
      </w:r>
      <w:r w:rsidR="0028600E" w:rsidRPr="00DB1114">
        <w:rPr>
          <w:rFonts w:ascii="Times New Roman" w:hAnsi="Times New Roman" w:cs="Times New Roman"/>
          <w:b/>
          <w:color w:val="auto"/>
          <w:sz w:val="28"/>
          <w:szCs w:val="28"/>
        </w:rPr>
        <w:t>ФУНКЦІОНАЛЬНО-ВАРТІСНИЙ АНАЛІЗ ПРОГРАМНОГО ПРОДУКТУ</w:t>
      </w:r>
    </w:p>
    <w:p w14:paraId="5D4EB0C4" w14:textId="77777777" w:rsidR="0028600E" w:rsidRPr="00DB1114" w:rsidRDefault="0028600E" w:rsidP="001E1BAB">
      <w:pPr>
        <w:spacing w:after="0"/>
        <w:jc w:val="both"/>
        <w:rPr>
          <w:color w:val="auto"/>
          <w:szCs w:val="28"/>
        </w:rPr>
      </w:pPr>
    </w:p>
    <w:p w14:paraId="2EE03ACD" w14:textId="77777777" w:rsidR="00320D75" w:rsidRPr="00DB1114" w:rsidRDefault="00320D75" w:rsidP="001E1BAB">
      <w:pPr>
        <w:pStyle w:val="2"/>
        <w:keepNext w:val="0"/>
        <w:keepLines w:val="0"/>
        <w:numPr>
          <w:ilvl w:val="1"/>
          <w:numId w:val="21"/>
        </w:numPr>
        <w:spacing w:before="0"/>
        <w:ind w:left="0" w:hanging="517"/>
        <w:contextualSpacing w:val="0"/>
        <w:jc w:val="both"/>
        <w:rPr>
          <w:rFonts w:ascii="Times New Roman" w:hAnsi="Times New Roman" w:cs="Times New Roman"/>
          <w:color w:val="auto"/>
          <w:sz w:val="28"/>
          <w:szCs w:val="28"/>
        </w:rPr>
      </w:pPr>
      <w:bookmarkStart w:id="56" w:name="_Toc295904343"/>
      <w:bookmarkStart w:id="57" w:name="_Toc324262926"/>
      <w:bookmarkStart w:id="58" w:name="_Toc325472494"/>
      <w:r w:rsidRPr="00DB1114">
        <w:rPr>
          <w:rFonts w:ascii="Times New Roman" w:hAnsi="Times New Roman" w:cs="Times New Roman"/>
          <w:color w:val="auto"/>
          <w:sz w:val="28"/>
          <w:szCs w:val="28"/>
        </w:rPr>
        <w:t>Постановка задачі техніко-економічного аналізу</w:t>
      </w:r>
      <w:bookmarkEnd w:id="56"/>
      <w:bookmarkEnd w:id="57"/>
      <w:bookmarkEnd w:id="58"/>
    </w:p>
    <w:p w14:paraId="6B3C9E04" w14:textId="77777777" w:rsidR="00320D75" w:rsidRPr="00DB1114" w:rsidRDefault="00320D75" w:rsidP="001E1BAB">
      <w:pPr>
        <w:spacing w:after="0"/>
        <w:jc w:val="both"/>
        <w:rPr>
          <w:color w:val="auto"/>
          <w:szCs w:val="28"/>
        </w:rPr>
      </w:pPr>
    </w:p>
    <w:p w14:paraId="0F86ED9A"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У даному розділі проводиться оцінка основних характеристик програмного продукту, призначеного для аналізу якості зображень. Інтерфейс користувача був розроблений за допомогою мови програмування Python у середовищі розробки Sublime Text 2. Інтерфейс користувача створений за допомогою технології HTML.</w:t>
      </w:r>
    </w:p>
    <w:p w14:paraId="4655E105"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Програмний продукт призначено для використання на персональних комп’ютерах під управлінням операційної системи Windows, Linux, OS X.</w:t>
      </w:r>
    </w:p>
    <w:p w14:paraId="67A65FDF"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Нижче наведено аналіз різних варіантів реалізації модулю з метою вибору оптимальної, з огляду при цьому як на економічні фактори, так і на характеристики продукту, що впливають на продуктивність роботи і на його сумісність з апаратним забезпеченням. Для цього було використано апарат функціонально-вартісного аналізу.</w:t>
      </w:r>
    </w:p>
    <w:p w14:paraId="74B8CCCB"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Функціонально-вартісний аналіз (ФВА) – це технологія, яка дозволяє оцінити реальну вартість продукту або послуги незалежно від організаційної структури компанії. Як прямі, так і побічні витрати розподіляються по продуктам та послугам у залежності від потрібних на кожному етапі виробництва обсягів ресурсів. Виконані на цих етапах дії у контексті метода ФВА називаються функціями.</w:t>
      </w:r>
    </w:p>
    <w:p w14:paraId="70957F54"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 xml:space="preserve">Мета ФВА полягає у забезпеченні правильного розподілу ресурсів, виділених на виробництво продукції або надання послуг, на прямі та непрямі витрати. У даному випадку – аналізу функцій програмного продукту й виявлення усіх витрат на реалізацію цих функцій. </w:t>
      </w:r>
    </w:p>
    <w:p w14:paraId="3242B5D3"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Фактично цей метод працює за таким алгоритмом:</w:t>
      </w:r>
    </w:p>
    <w:p w14:paraId="44462051"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визначається послідовність функцій, необхідних для виробництва продукту. Спочатку – всі можливі, потім вони розподіляються по двом групам: ті, що впливають на вартість продукту і ті, що не впливають. На цьому ж етапі оптимізується сама послідовність скороченням кроків, що не впливають на цінність і відповідно витрат.</w:t>
      </w:r>
    </w:p>
    <w:p w14:paraId="515293E6"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для кожної функції визначаються повні річні витрати й кількість робочих часів.</w:t>
      </w:r>
    </w:p>
    <w:p w14:paraId="6800BB8A"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для кожної функції на</w:t>
      </w:r>
      <w:r w:rsidR="00320D75" w:rsidRPr="00DB1114">
        <w:rPr>
          <w:rFonts w:ascii="Times New Roman" w:hAnsi="Times New Roman"/>
          <w:sz w:val="28"/>
          <w:szCs w:val="28"/>
          <w:lang w:val="uk-UA"/>
        </w:rPr>
        <w:t xml:space="preserve"> </w:t>
      </w:r>
      <w:r w:rsidRPr="00DB1114">
        <w:rPr>
          <w:rFonts w:ascii="Times New Roman" w:hAnsi="Times New Roman"/>
          <w:sz w:val="28"/>
          <w:szCs w:val="28"/>
          <w:lang w:val="uk-UA"/>
        </w:rPr>
        <w:t>основі оцінок попереднього пункту визначається кількісна характеристика джерел витрат.</w:t>
      </w:r>
    </w:p>
    <w:p w14:paraId="7F2786EE"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після того, як для кожної функції будуть визначені їх джерела витрат, проводиться кінцевий розрахунок витрат на виробництво продукту.</w:t>
      </w:r>
      <w:bookmarkStart w:id="59" w:name="id.b50cb82a0e17"/>
      <w:bookmarkEnd w:id="59"/>
    </w:p>
    <w:p w14:paraId="2A704496"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У роботі застосовується метод ФВА для проведення техніко-економічний аналізу розробки системи аналізу нелінійних нестаціонарних процесів. Оскільки основні проектні рішення стосуються всієї системи, кожна окрема підсистема має їм задовольняти. Тому фактичний аналіз представляє собою аналіз функцій програмного продукту, призначеного для збору, обробки та проведення аналізу гетероскедастичних процесів в економіці та фінансах.</w:t>
      </w:r>
    </w:p>
    <w:p w14:paraId="3003E62A"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 xml:space="preserve">Відповідно цьому варто обирати і систему показників якості програмного продукту. </w:t>
      </w:r>
    </w:p>
    <w:p w14:paraId="20A1B187"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Технічні вимоги до продукту наступні:</w:t>
      </w:r>
    </w:p>
    <w:p w14:paraId="76243A77"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програмний продукт повинен функціонувати на персональних комп’ютерах із стандартним набором компонент;</w:t>
      </w:r>
    </w:p>
    <w:p w14:paraId="66E3F0CC"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забезпечувати високу швидкість обробки великих об’ємів даних (зображень) у реальному часі;</w:t>
      </w:r>
    </w:p>
    <w:p w14:paraId="5199AED4"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забезпечувати зручність і простоту взаємодії з користувачем або з розробником програмного забезпечення у випадку використовування його як модуля;</w:t>
      </w:r>
    </w:p>
    <w:p w14:paraId="0FD4EA5D"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передбачати мінімальні витрати на впровадження та використання програмного продукту.</w:t>
      </w:r>
      <w:bookmarkStart w:id="60" w:name="id.bb4219f6af53"/>
      <w:bookmarkEnd w:id="60"/>
    </w:p>
    <w:p w14:paraId="762FA21C" w14:textId="77777777" w:rsidR="0028600E" w:rsidRPr="00DB1114" w:rsidRDefault="0028600E" w:rsidP="001E1BAB">
      <w:pPr>
        <w:spacing w:after="0"/>
        <w:ind w:firstLine="0"/>
        <w:jc w:val="both"/>
        <w:rPr>
          <w:color w:val="auto"/>
          <w:szCs w:val="28"/>
        </w:rPr>
      </w:pPr>
    </w:p>
    <w:p w14:paraId="1C6B1272"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 xml:space="preserve">Головна функція </w:t>
      </w:r>
      <w:r w:rsidRPr="00DB1114">
        <w:rPr>
          <w:i/>
          <w:iCs/>
          <w:color w:val="auto"/>
          <w:szCs w:val="28"/>
        </w:rPr>
        <w:t>F</w:t>
      </w:r>
      <w:r w:rsidRPr="00DB1114">
        <w:rPr>
          <w:i/>
          <w:iCs/>
          <w:color w:val="auto"/>
          <w:szCs w:val="28"/>
          <w:vertAlign w:val="subscript"/>
        </w:rPr>
        <w:t>0</w:t>
      </w:r>
      <w:r w:rsidRPr="00DB1114">
        <w:rPr>
          <w:color w:val="auto"/>
          <w:szCs w:val="28"/>
        </w:rPr>
        <w:t>– розробка програмного продукту, який аналізує зображення за допомогою нейронної мережі. Виходячи з конкретної мети, можна виділити наступні основні функції ПП:</w:t>
      </w:r>
    </w:p>
    <w:p w14:paraId="52AF6612" w14:textId="77777777" w:rsidR="0028600E" w:rsidRPr="00DB1114" w:rsidRDefault="0028600E" w:rsidP="001E1BAB">
      <w:pPr>
        <w:autoSpaceDE w:val="0"/>
        <w:autoSpaceDN w:val="0"/>
        <w:adjustRightInd w:val="0"/>
        <w:spacing w:after="0"/>
        <w:ind w:firstLine="709"/>
        <w:jc w:val="both"/>
        <w:rPr>
          <w:i/>
          <w:iCs/>
          <w:color w:val="auto"/>
          <w:szCs w:val="28"/>
        </w:rPr>
      </w:pPr>
      <w:r w:rsidRPr="00DB1114">
        <w:rPr>
          <w:i/>
          <w:iCs/>
          <w:color w:val="auto"/>
          <w:szCs w:val="28"/>
        </w:rPr>
        <w:t>F</w:t>
      </w:r>
      <w:r w:rsidRPr="00DB1114">
        <w:rPr>
          <w:i/>
          <w:iCs/>
          <w:color w:val="auto"/>
          <w:szCs w:val="28"/>
          <w:vertAlign w:val="subscript"/>
        </w:rPr>
        <w:t>1</w:t>
      </w:r>
      <w:r w:rsidRPr="00DB1114">
        <w:rPr>
          <w:color w:val="auto"/>
          <w:szCs w:val="28"/>
        </w:rPr>
        <w:t xml:space="preserve"> – вибір мови програмування;</w:t>
      </w:r>
    </w:p>
    <w:p w14:paraId="2DEBA565" w14:textId="77777777" w:rsidR="0028600E" w:rsidRPr="00DB1114" w:rsidRDefault="0028600E" w:rsidP="001E1BAB">
      <w:pPr>
        <w:autoSpaceDE w:val="0"/>
        <w:autoSpaceDN w:val="0"/>
        <w:adjustRightInd w:val="0"/>
        <w:spacing w:after="0"/>
        <w:ind w:firstLine="709"/>
        <w:jc w:val="both"/>
        <w:rPr>
          <w:i/>
          <w:iCs/>
          <w:color w:val="auto"/>
          <w:szCs w:val="28"/>
        </w:rPr>
      </w:pPr>
      <w:r w:rsidRPr="00DB1114">
        <w:rPr>
          <w:i/>
          <w:iCs/>
          <w:color w:val="auto"/>
          <w:szCs w:val="28"/>
        </w:rPr>
        <w:t>F</w:t>
      </w:r>
      <w:r w:rsidRPr="00DB1114">
        <w:rPr>
          <w:i/>
          <w:iCs/>
          <w:color w:val="auto"/>
          <w:szCs w:val="28"/>
          <w:vertAlign w:val="subscript"/>
        </w:rPr>
        <w:t>2</w:t>
      </w:r>
      <w:r w:rsidRPr="00DB1114">
        <w:rPr>
          <w:color w:val="auto"/>
          <w:szCs w:val="28"/>
        </w:rPr>
        <w:t xml:space="preserve"> – розпізнавання якостей зображення;</w:t>
      </w:r>
    </w:p>
    <w:p w14:paraId="4434D9E6" w14:textId="77777777" w:rsidR="0028600E" w:rsidRPr="00DB1114" w:rsidRDefault="0028600E" w:rsidP="001E1BAB">
      <w:pPr>
        <w:autoSpaceDE w:val="0"/>
        <w:autoSpaceDN w:val="0"/>
        <w:adjustRightInd w:val="0"/>
        <w:spacing w:after="0"/>
        <w:ind w:firstLine="709"/>
        <w:jc w:val="both"/>
        <w:rPr>
          <w:color w:val="auto"/>
          <w:szCs w:val="28"/>
        </w:rPr>
      </w:pPr>
      <w:r w:rsidRPr="00DB1114">
        <w:rPr>
          <w:i/>
          <w:iCs/>
          <w:color w:val="auto"/>
          <w:szCs w:val="28"/>
        </w:rPr>
        <w:t>F</w:t>
      </w:r>
      <w:r w:rsidRPr="00DB1114">
        <w:rPr>
          <w:i/>
          <w:iCs/>
          <w:color w:val="auto"/>
          <w:szCs w:val="28"/>
          <w:vertAlign w:val="subscript"/>
        </w:rPr>
        <w:t>3</w:t>
      </w:r>
      <w:r w:rsidRPr="00DB1114">
        <w:rPr>
          <w:color w:val="auto"/>
          <w:szCs w:val="28"/>
        </w:rPr>
        <w:t xml:space="preserve"> – інтерфейс користувача;</w:t>
      </w:r>
    </w:p>
    <w:p w14:paraId="3A982DF6" w14:textId="77777777" w:rsidR="0028600E" w:rsidRPr="00DB1114" w:rsidRDefault="0028600E" w:rsidP="001E1BAB">
      <w:pPr>
        <w:autoSpaceDE w:val="0"/>
        <w:autoSpaceDN w:val="0"/>
        <w:adjustRightInd w:val="0"/>
        <w:spacing w:after="0"/>
        <w:ind w:firstLine="709"/>
        <w:jc w:val="both"/>
        <w:rPr>
          <w:i/>
          <w:iCs/>
          <w:color w:val="auto"/>
          <w:szCs w:val="28"/>
        </w:rPr>
      </w:pPr>
      <w:r w:rsidRPr="00DB1114">
        <w:rPr>
          <w:i/>
          <w:iCs/>
          <w:color w:val="auto"/>
          <w:szCs w:val="28"/>
        </w:rPr>
        <w:t>F</w:t>
      </w:r>
      <w:r w:rsidRPr="00DB1114">
        <w:rPr>
          <w:i/>
          <w:iCs/>
          <w:color w:val="auto"/>
          <w:szCs w:val="28"/>
          <w:vertAlign w:val="subscript"/>
        </w:rPr>
        <w:t>4</w:t>
      </w:r>
      <w:r w:rsidRPr="00DB1114">
        <w:rPr>
          <w:color w:val="auto"/>
          <w:szCs w:val="28"/>
        </w:rPr>
        <w:t xml:space="preserve"> – збереження класифікатора;</w:t>
      </w:r>
    </w:p>
    <w:p w14:paraId="7B28154C"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Кожна з основних функцій може мати декілька варіантів реалізації.</w:t>
      </w:r>
    </w:p>
    <w:p w14:paraId="4BC60A22"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 xml:space="preserve">Функція </w:t>
      </w:r>
      <w:r w:rsidRPr="00DB1114">
        <w:rPr>
          <w:i/>
          <w:iCs/>
          <w:color w:val="auto"/>
          <w:szCs w:val="28"/>
        </w:rPr>
        <w:t>F</w:t>
      </w:r>
      <w:r w:rsidRPr="00DB1114">
        <w:rPr>
          <w:i/>
          <w:iCs/>
          <w:color w:val="auto"/>
          <w:szCs w:val="28"/>
          <w:vertAlign w:val="subscript"/>
        </w:rPr>
        <w:t>1</w:t>
      </w:r>
      <w:r w:rsidRPr="00DB1114">
        <w:rPr>
          <w:color w:val="auto"/>
          <w:szCs w:val="28"/>
        </w:rPr>
        <w:t>:</w:t>
      </w:r>
    </w:p>
    <w:p w14:paraId="077F8835"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а) мова програмування Python;</w:t>
      </w:r>
    </w:p>
    <w:p w14:paraId="4299022A"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б) мова програмування C#;</w:t>
      </w:r>
    </w:p>
    <w:p w14:paraId="02F4E5D8"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 xml:space="preserve">Функція </w:t>
      </w:r>
      <w:r w:rsidRPr="00DB1114">
        <w:rPr>
          <w:i/>
          <w:iCs/>
          <w:color w:val="auto"/>
          <w:szCs w:val="28"/>
        </w:rPr>
        <w:t>F</w:t>
      </w:r>
      <w:r w:rsidRPr="00DB1114">
        <w:rPr>
          <w:i/>
          <w:iCs/>
          <w:color w:val="auto"/>
          <w:szCs w:val="28"/>
          <w:vertAlign w:val="subscript"/>
        </w:rPr>
        <w:t>2</w:t>
      </w:r>
      <w:r w:rsidRPr="00DB1114">
        <w:rPr>
          <w:color w:val="auto"/>
          <w:szCs w:val="28"/>
        </w:rPr>
        <w:t>:</w:t>
      </w:r>
    </w:p>
    <w:p w14:paraId="0822481E"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а) використання RandomForest;</w:t>
      </w:r>
    </w:p>
    <w:p w14:paraId="263566AB"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б) використання нейронної мережі.</w:t>
      </w:r>
    </w:p>
    <w:p w14:paraId="69B06854"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 xml:space="preserve">Функція </w:t>
      </w:r>
      <w:r w:rsidRPr="00DB1114">
        <w:rPr>
          <w:i/>
          <w:iCs/>
          <w:color w:val="auto"/>
          <w:szCs w:val="28"/>
        </w:rPr>
        <w:t>F</w:t>
      </w:r>
      <w:r w:rsidRPr="00DB1114">
        <w:rPr>
          <w:i/>
          <w:iCs/>
          <w:color w:val="auto"/>
          <w:szCs w:val="28"/>
          <w:vertAlign w:val="subscript"/>
        </w:rPr>
        <w:t>3</w:t>
      </w:r>
      <w:r w:rsidRPr="00DB1114">
        <w:rPr>
          <w:color w:val="auto"/>
          <w:szCs w:val="28"/>
        </w:rPr>
        <w:t>:</w:t>
      </w:r>
    </w:p>
    <w:p w14:paraId="2F9F54A4"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а) інтерфейс користувача, створений за технологією HTML;</w:t>
      </w:r>
    </w:p>
    <w:p w14:paraId="0E7EEBF3"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 xml:space="preserve">б) інтерфейс користувача, створений за технологією </w:t>
      </w:r>
      <w:bookmarkStart w:id="61" w:name="id.0eb0b4ed252e"/>
      <w:bookmarkEnd w:id="61"/>
      <w:r w:rsidRPr="00DB1114">
        <w:rPr>
          <w:color w:val="auto"/>
          <w:szCs w:val="28"/>
        </w:rPr>
        <w:t>Windows Forms.</w:t>
      </w:r>
    </w:p>
    <w:p w14:paraId="362E90FC"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 xml:space="preserve">Функція </w:t>
      </w:r>
      <w:r w:rsidRPr="00DB1114">
        <w:rPr>
          <w:i/>
          <w:iCs/>
          <w:color w:val="auto"/>
          <w:szCs w:val="28"/>
        </w:rPr>
        <w:t>F</w:t>
      </w:r>
      <w:r w:rsidRPr="00DB1114">
        <w:rPr>
          <w:i/>
          <w:iCs/>
          <w:color w:val="auto"/>
          <w:szCs w:val="28"/>
          <w:vertAlign w:val="subscript"/>
        </w:rPr>
        <w:t>4</w:t>
      </w:r>
      <w:r w:rsidRPr="00DB1114">
        <w:rPr>
          <w:color w:val="auto"/>
          <w:szCs w:val="28"/>
        </w:rPr>
        <w:t>:</w:t>
      </w:r>
    </w:p>
    <w:p w14:paraId="337CE6DE"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а) збереження класифікатора в файл;</w:t>
      </w:r>
    </w:p>
    <w:p w14:paraId="59B1ABE3"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б) збереження класифікатора в оперативній пам’яті.</w:t>
      </w:r>
    </w:p>
    <w:p w14:paraId="101C0A1F" w14:textId="77777777" w:rsidR="0028600E" w:rsidRDefault="0028600E" w:rsidP="001E1BAB">
      <w:pPr>
        <w:autoSpaceDE w:val="0"/>
        <w:autoSpaceDN w:val="0"/>
        <w:adjustRightInd w:val="0"/>
        <w:spacing w:after="0"/>
        <w:ind w:firstLine="709"/>
        <w:jc w:val="both"/>
        <w:rPr>
          <w:color w:val="auto"/>
          <w:szCs w:val="28"/>
        </w:rPr>
      </w:pPr>
      <w:r w:rsidRPr="00DB1114">
        <w:rPr>
          <w:color w:val="auto"/>
          <w:szCs w:val="28"/>
        </w:rPr>
        <w:t>Варіанти реалізації основних функцій наведені у морфологічній карті системи (рис. 4.1). На основі цієї карти побудовано позитивно-негативну матрицю варіантів основних функцій (</w:t>
      </w:r>
      <w:r w:rsidR="00951250">
        <w:rPr>
          <w:color w:val="auto"/>
          <w:szCs w:val="28"/>
        </w:rPr>
        <w:t>табл.</w:t>
      </w:r>
      <w:r w:rsidRPr="00DB1114">
        <w:rPr>
          <w:color w:val="auto"/>
          <w:szCs w:val="28"/>
        </w:rPr>
        <w:t xml:space="preserve"> 4.1). </w:t>
      </w:r>
    </w:p>
    <w:p w14:paraId="1EBCF4E5" w14:textId="77777777" w:rsidR="00951250" w:rsidRPr="00DB1114" w:rsidRDefault="00951250" w:rsidP="001E1BAB">
      <w:pPr>
        <w:autoSpaceDE w:val="0"/>
        <w:autoSpaceDN w:val="0"/>
        <w:adjustRightInd w:val="0"/>
        <w:spacing w:after="0"/>
        <w:ind w:firstLine="709"/>
        <w:jc w:val="both"/>
        <w:rPr>
          <w:color w:val="auto"/>
          <w:szCs w:val="28"/>
        </w:rPr>
      </w:pPr>
      <w:r w:rsidRPr="00DB1114">
        <w:rPr>
          <w:color w:val="auto"/>
          <w:szCs w:val="28"/>
        </w:rPr>
        <w:t>Морфологічна карта відображує всі можливі комбінації варіантів реалізації функцій, які складають повну множину варіантів ПП.</w:t>
      </w:r>
    </w:p>
    <w:p w14:paraId="520BC06B" w14:textId="77777777" w:rsidR="00951250" w:rsidRPr="00DB1114" w:rsidRDefault="00951250" w:rsidP="001E1BAB">
      <w:pPr>
        <w:autoSpaceDE w:val="0"/>
        <w:autoSpaceDN w:val="0"/>
        <w:adjustRightInd w:val="0"/>
        <w:spacing w:after="0"/>
        <w:ind w:firstLine="709"/>
        <w:jc w:val="both"/>
        <w:rPr>
          <w:color w:val="auto"/>
          <w:szCs w:val="28"/>
        </w:rPr>
      </w:pPr>
      <w:r w:rsidRPr="00DB1114">
        <w:rPr>
          <w:color w:val="auto"/>
          <w:szCs w:val="28"/>
        </w:rPr>
        <w:t>На основі аналізу позитивно-негативної матриці робимо висновок, що при розробці програмного продукту деякі варіанти реалізації функцій варто відкинути, тому, що вони не відповідають поставленим перед програмним продуктом задачам. Ці варіанти відзначені у морфологічній карті.</w:t>
      </w:r>
    </w:p>
    <w:p w14:paraId="27E1B0CC" w14:textId="77777777" w:rsidR="0028600E" w:rsidRPr="00DB1114" w:rsidRDefault="0028600E" w:rsidP="001E1BAB">
      <w:pPr>
        <w:autoSpaceDE w:val="0"/>
        <w:autoSpaceDN w:val="0"/>
        <w:adjustRightInd w:val="0"/>
        <w:spacing w:after="0"/>
        <w:jc w:val="both"/>
        <w:rPr>
          <w:color w:val="auto"/>
          <w:szCs w:val="28"/>
        </w:rPr>
      </w:pPr>
      <w:r w:rsidRPr="00DB1114">
        <w:rPr>
          <w:noProof/>
          <w:color w:val="auto"/>
          <w:szCs w:val="28"/>
        </w:rPr>
        <w:drawing>
          <wp:inline distT="0" distB="0" distL="0" distR="0" wp14:anchorId="65333717" wp14:editId="78D54EE9">
            <wp:extent cx="4468368" cy="6516370"/>
            <wp:effectExtent l="0" t="0" r="2540" b="1143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68368" cy="6516370"/>
                    </a:xfrm>
                    <a:prstGeom prst="rect">
                      <a:avLst/>
                    </a:prstGeom>
                    <a:noFill/>
                    <a:ln>
                      <a:noFill/>
                    </a:ln>
                  </pic:spPr>
                </pic:pic>
              </a:graphicData>
            </a:graphic>
          </wp:inline>
        </w:drawing>
      </w:r>
      <w:r w:rsidRPr="00DB1114">
        <w:rPr>
          <w:color w:val="auto"/>
          <w:szCs w:val="28"/>
          <w:lang w:eastAsia="en-US"/>
        </w:rPr>
        <w:t xml:space="preserve"> </w:t>
      </w:r>
      <w:r w:rsidRPr="00DB1114">
        <w:rPr>
          <w:color w:val="auto"/>
          <w:szCs w:val="28"/>
        </w:rPr>
        <w:t xml:space="preserve"> </w:t>
      </w:r>
    </w:p>
    <w:p w14:paraId="1848597A" w14:textId="77777777" w:rsidR="0028600E" w:rsidRPr="00DB1114" w:rsidRDefault="0028600E" w:rsidP="001E1BAB">
      <w:pPr>
        <w:spacing w:after="0"/>
        <w:jc w:val="center"/>
        <w:rPr>
          <w:color w:val="auto"/>
          <w:szCs w:val="28"/>
        </w:rPr>
      </w:pPr>
      <w:r w:rsidRPr="00DB1114">
        <w:rPr>
          <w:color w:val="auto"/>
          <w:szCs w:val="28"/>
        </w:rPr>
        <w:t>Рисунок 4.1 – Морфологічна карта</w:t>
      </w:r>
    </w:p>
    <w:p w14:paraId="2A9D6F38" w14:textId="77777777" w:rsidR="00951250" w:rsidRPr="00DB1114" w:rsidRDefault="00951250" w:rsidP="001E1BAB">
      <w:pPr>
        <w:autoSpaceDE w:val="0"/>
        <w:autoSpaceDN w:val="0"/>
        <w:adjustRightInd w:val="0"/>
        <w:spacing w:after="0"/>
        <w:ind w:firstLine="709"/>
        <w:jc w:val="both"/>
        <w:rPr>
          <w:color w:val="auto"/>
          <w:szCs w:val="28"/>
        </w:rPr>
      </w:pPr>
      <w:r w:rsidRPr="00DB1114">
        <w:rPr>
          <w:color w:val="auto"/>
          <w:szCs w:val="28"/>
          <w:u w:val="single"/>
        </w:rPr>
        <w:t xml:space="preserve">Функція </w:t>
      </w:r>
      <w:r w:rsidRPr="00DB1114">
        <w:rPr>
          <w:i/>
          <w:iCs/>
          <w:color w:val="auto"/>
          <w:szCs w:val="28"/>
          <w:u w:val="single"/>
        </w:rPr>
        <w:t>F1:</w:t>
      </w:r>
    </w:p>
    <w:p w14:paraId="74C07F46" w14:textId="77777777" w:rsidR="00951250" w:rsidRPr="00DB1114" w:rsidRDefault="00951250" w:rsidP="001E1BAB">
      <w:pPr>
        <w:autoSpaceDE w:val="0"/>
        <w:autoSpaceDN w:val="0"/>
        <w:adjustRightInd w:val="0"/>
        <w:spacing w:after="0"/>
        <w:ind w:firstLine="709"/>
        <w:jc w:val="both"/>
        <w:rPr>
          <w:color w:val="auto"/>
          <w:szCs w:val="28"/>
        </w:rPr>
      </w:pPr>
      <w:r w:rsidRPr="00DB1114">
        <w:rPr>
          <w:color w:val="auto"/>
          <w:szCs w:val="28"/>
        </w:rPr>
        <w:t>Оскільки розрахунки можуть проводитися на сервері, час виконання не є суттєвим, а час розробки є дуже обмеженим зі складними алгоритмам, тому б) має бути відкинутий.</w:t>
      </w:r>
    </w:p>
    <w:p w14:paraId="17DF88A8" w14:textId="77777777" w:rsidR="00951250" w:rsidRPr="00DB1114" w:rsidRDefault="00951250" w:rsidP="001E1BAB">
      <w:pPr>
        <w:autoSpaceDE w:val="0"/>
        <w:autoSpaceDN w:val="0"/>
        <w:adjustRightInd w:val="0"/>
        <w:spacing w:after="0"/>
        <w:ind w:firstLine="709"/>
        <w:jc w:val="both"/>
        <w:rPr>
          <w:color w:val="auto"/>
          <w:szCs w:val="28"/>
        </w:rPr>
      </w:pPr>
      <w:r w:rsidRPr="00DB1114">
        <w:rPr>
          <w:color w:val="auto"/>
          <w:szCs w:val="28"/>
          <w:u w:val="single"/>
        </w:rPr>
        <w:t xml:space="preserve">Функція </w:t>
      </w:r>
      <w:r w:rsidRPr="00DB1114">
        <w:rPr>
          <w:i/>
          <w:iCs/>
          <w:color w:val="auto"/>
          <w:szCs w:val="28"/>
          <w:u w:val="single"/>
        </w:rPr>
        <w:t>F2:</w:t>
      </w:r>
    </w:p>
    <w:p w14:paraId="758A61FB" w14:textId="77777777" w:rsidR="00951250" w:rsidRPr="00DB1114" w:rsidRDefault="00951250" w:rsidP="001E1BAB">
      <w:pPr>
        <w:autoSpaceDE w:val="0"/>
        <w:autoSpaceDN w:val="0"/>
        <w:adjustRightInd w:val="0"/>
        <w:spacing w:after="0"/>
        <w:ind w:firstLine="709"/>
        <w:jc w:val="both"/>
        <w:rPr>
          <w:color w:val="auto"/>
          <w:szCs w:val="28"/>
        </w:rPr>
      </w:pPr>
      <w:r w:rsidRPr="00DB1114">
        <w:rPr>
          <w:color w:val="auto"/>
          <w:szCs w:val="28"/>
        </w:rPr>
        <w:t>Оскільки без чітко відокремлених ознак, програмний продукт не буде виконувати свою головну мету, то варіант а) відкидається.</w:t>
      </w:r>
    </w:p>
    <w:p w14:paraId="58DDC8ED"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Таблиця 4.1 – Позитивно-негативна матриця</w:t>
      </w:r>
    </w:p>
    <w:tbl>
      <w:tblPr>
        <w:tblW w:w="0" w:type="auto"/>
        <w:tblLook w:val="0000" w:firstRow="0" w:lastRow="0" w:firstColumn="0" w:lastColumn="0" w:noHBand="0" w:noVBand="0"/>
      </w:tblPr>
      <w:tblGrid>
        <w:gridCol w:w="1564"/>
        <w:gridCol w:w="1565"/>
        <w:gridCol w:w="3118"/>
        <w:gridCol w:w="3128"/>
      </w:tblGrid>
      <w:tr w:rsidR="00577137" w:rsidRPr="00DB1114" w14:paraId="4998A032" w14:textId="77777777" w:rsidTr="00560DD3">
        <w:trPr>
          <w:trHeight w:val="633"/>
        </w:trPr>
        <w:tc>
          <w:tcPr>
            <w:tcW w:w="15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7217EB"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Основні функції</w:t>
            </w: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70C7AD2"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Варіанти реалізації</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64D0AC12"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Переваги</w:t>
            </w:r>
          </w:p>
        </w:tc>
        <w:tc>
          <w:tcPr>
            <w:tcW w:w="31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14:paraId="346609F4"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Недоліки</w:t>
            </w:r>
          </w:p>
        </w:tc>
      </w:tr>
      <w:tr w:rsidR="00577137" w:rsidRPr="00DB1114" w14:paraId="5DF7D6DA" w14:textId="77777777" w:rsidTr="00560DD3">
        <w:tc>
          <w:tcPr>
            <w:tcW w:w="1564"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7F466DBC" w14:textId="77777777" w:rsidR="0028600E" w:rsidRPr="00DB1114" w:rsidRDefault="0028600E" w:rsidP="001E1BAB">
            <w:pPr>
              <w:tabs>
                <w:tab w:val="left" w:pos="851"/>
                <w:tab w:val="left" w:pos="993"/>
              </w:tabs>
              <w:autoSpaceDE w:val="0"/>
              <w:autoSpaceDN w:val="0"/>
              <w:adjustRightInd w:val="0"/>
              <w:spacing w:after="0" w:line="240" w:lineRule="auto"/>
              <w:ind w:firstLine="0"/>
              <w:jc w:val="both"/>
              <w:rPr>
                <w:color w:val="auto"/>
                <w:szCs w:val="28"/>
              </w:rPr>
            </w:pPr>
            <w:r w:rsidRPr="00DB1114">
              <w:rPr>
                <w:i/>
                <w:iCs/>
                <w:color w:val="auto"/>
                <w:szCs w:val="28"/>
              </w:rPr>
              <w:t>F1</w:t>
            </w: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ECC1C1" w14:textId="77777777" w:rsidR="0028600E" w:rsidRPr="00DB1114" w:rsidRDefault="0028600E" w:rsidP="001E1BAB">
            <w:pPr>
              <w:tabs>
                <w:tab w:val="left" w:pos="851"/>
                <w:tab w:val="left" w:pos="993"/>
              </w:tabs>
              <w:autoSpaceDE w:val="0"/>
              <w:autoSpaceDN w:val="0"/>
              <w:adjustRightInd w:val="0"/>
              <w:spacing w:after="0" w:line="240" w:lineRule="auto"/>
              <w:ind w:firstLine="0"/>
              <w:jc w:val="both"/>
              <w:rPr>
                <w:color w:val="auto"/>
                <w:szCs w:val="28"/>
              </w:rPr>
            </w:pPr>
            <w:r w:rsidRPr="00DB1114">
              <w:rPr>
                <w:i/>
                <w:iCs/>
                <w:color w:val="auto"/>
                <w:szCs w:val="28"/>
              </w:rPr>
              <w:t>А</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D1D7B6"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Займає менше часу при написанні коду, багато готових алгоритмів</w:t>
            </w:r>
          </w:p>
        </w:tc>
        <w:tc>
          <w:tcPr>
            <w:tcW w:w="31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14D4FB7"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Не дуже швидкий</w:t>
            </w:r>
          </w:p>
        </w:tc>
      </w:tr>
      <w:tr w:rsidR="00577137" w:rsidRPr="00DB1114" w14:paraId="2701C4F5" w14:textId="77777777" w:rsidTr="00560DD3">
        <w:tc>
          <w:tcPr>
            <w:tcW w:w="1564" w:type="dxa"/>
            <w:vMerge/>
            <w:tcBorders>
              <w:left w:val="single" w:sz="8" w:space="0" w:color="000000"/>
              <w:bottom w:val="single" w:sz="8" w:space="0" w:color="000000"/>
              <w:right w:val="single" w:sz="8" w:space="0" w:color="000000"/>
            </w:tcBorders>
            <w:tcMar>
              <w:top w:w="0" w:type="dxa"/>
              <w:left w:w="0" w:type="dxa"/>
              <w:bottom w:w="0" w:type="dxa"/>
              <w:right w:w="0" w:type="dxa"/>
            </w:tcMar>
            <w:vAlign w:val="center"/>
          </w:tcPr>
          <w:p w14:paraId="07FA4BF4" w14:textId="77777777" w:rsidR="0028600E" w:rsidRPr="00DB1114" w:rsidRDefault="0028600E" w:rsidP="001E1BAB">
            <w:pPr>
              <w:tabs>
                <w:tab w:val="left" w:pos="851"/>
                <w:tab w:val="left" w:pos="993"/>
              </w:tabs>
              <w:autoSpaceDE w:val="0"/>
              <w:autoSpaceDN w:val="0"/>
              <w:adjustRightInd w:val="0"/>
              <w:spacing w:after="0" w:line="240" w:lineRule="auto"/>
              <w:ind w:firstLine="0"/>
              <w:jc w:val="both"/>
              <w:rPr>
                <w:color w:val="auto"/>
                <w:szCs w:val="28"/>
              </w:rPr>
            </w:pP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840928E" w14:textId="77777777" w:rsidR="0028600E" w:rsidRPr="00DB1114" w:rsidRDefault="0028600E" w:rsidP="001E1BAB">
            <w:pPr>
              <w:tabs>
                <w:tab w:val="left" w:pos="851"/>
                <w:tab w:val="left" w:pos="993"/>
              </w:tabs>
              <w:autoSpaceDE w:val="0"/>
              <w:autoSpaceDN w:val="0"/>
              <w:adjustRightInd w:val="0"/>
              <w:spacing w:after="0" w:line="240" w:lineRule="auto"/>
              <w:ind w:firstLine="0"/>
              <w:jc w:val="both"/>
              <w:rPr>
                <w:color w:val="auto"/>
                <w:szCs w:val="28"/>
              </w:rPr>
            </w:pPr>
            <w:r w:rsidRPr="00DB1114">
              <w:rPr>
                <w:i/>
                <w:iCs/>
                <w:color w:val="auto"/>
                <w:szCs w:val="28"/>
              </w:rPr>
              <w:t>Б</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0430CEE"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Код швидко виконується</w:t>
            </w:r>
          </w:p>
        </w:tc>
        <w:tc>
          <w:tcPr>
            <w:tcW w:w="31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753DAE8"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Займає значно більше часу при написанні коду</w:t>
            </w:r>
          </w:p>
        </w:tc>
      </w:tr>
      <w:tr w:rsidR="00577137" w:rsidRPr="00DB1114" w14:paraId="7F6D824C" w14:textId="77777777" w:rsidTr="00560DD3">
        <w:tc>
          <w:tcPr>
            <w:tcW w:w="1564"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09EDBA35" w14:textId="77777777" w:rsidR="0028600E" w:rsidRPr="00DB1114" w:rsidRDefault="0028600E" w:rsidP="001E1BAB">
            <w:pPr>
              <w:tabs>
                <w:tab w:val="left" w:pos="993"/>
              </w:tabs>
              <w:autoSpaceDE w:val="0"/>
              <w:autoSpaceDN w:val="0"/>
              <w:adjustRightInd w:val="0"/>
              <w:spacing w:after="0" w:line="240" w:lineRule="auto"/>
              <w:ind w:firstLine="0"/>
              <w:jc w:val="both"/>
              <w:rPr>
                <w:i/>
                <w:iCs/>
                <w:color w:val="auto"/>
                <w:szCs w:val="28"/>
              </w:rPr>
            </w:pPr>
            <w:r w:rsidRPr="00DB1114">
              <w:rPr>
                <w:i/>
                <w:iCs/>
                <w:color w:val="auto"/>
                <w:szCs w:val="28"/>
              </w:rPr>
              <w:t>F2</w:t>
            </w: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0D3682" w14:textId="77777777" w:rsidR="0028600E" w:rsidRPr="00DB1114" w:rsidRDefault="0028600E" w:rsidP="001E1BAB">
            <w:pPr>
              <w:tabs>
                <w:tab w:val="left" w:pos="993"/>
              </w:tabs>
              <w:autoSpaceDE w:val="0"/>
              <w:autoSpaceDN w:val="0"/>
              <w:adjustRightInd w:val="0"/>
              <w:spacing w:after="0" w:line="240" w:lineRule="auto"/>
              <w:ind w:firstLine="0"/>
              <w:jc w:val="both"/>
              <w:rPr>
                <w:color w:val="auto"/>
                <w:szCs w:val="28"/>
              </w:rPr>
            </w:pPr>
            <w:r w:rsidRPr="00DB1114">
              <w:rPr>
                <w:color w:val="auto"/>
                <w:szCs w:val="28"/>
              </w:rPr>
              <w:t>А</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5F0D5FF"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Легко і швидко реалізується</w:t>
            </w:r>
          </w:p>
        </w:tc>
        <w:tc>
          <w:tcPr>
            <w:tcW w:w="31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4E5707"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Погана ступінь відокремлення ознак</w:t>
            </w:r>
          </w:p>
        </w:tc>
      </w:tr>
      <w:tr w:rsidR="00577137" w:rsidRPr="00DB1114" w14:paraId="0BE582B3" w14:textId="77777777" w:rsidTr="00560DD3">
        <w:tc>
          <w:tcPr>
            <w:tcW w:w="1564" w:type="dxa"/>
            <w:vMerge/>
            <w:tcBorders>
              <w:left w:val="single" w:sz="8" w:space="0" w:color="000000"/>
              <w:bottom w:val="single" w:sz="8" w:space="0" w:color="000000"/>
              <w:right w:val="single" w:sz="8" w:space="0" w:color="000000"/>
            </w:tcBorders>
            <w:tcMar>
              <w:top w:w="0" w:type="dxa"/>
              <w:left w:w="0" w:type="dxa"/>
              <w:bottom w:w="0" w:type="dxa"/>
              <w:right w:w="0" w:type="dxa"/>
            </w:tcMar>
            <w:vAlign w:val="center"/>
          </w:tcPr>
          <w:p w14:paraId="272C94AC" w14:textId="77777777" w:rsidR="0028600E" w:rsidRPr="00DB1114" w:rsidRDefault="0028600E" w:rsidP="001E1BAB">
            <w:pPr>
              <w:tabs>
                <w:tab w:val="left" w:pos="993"/>
              </w:tabs>
              <w:autoSpaceDE w:val="0"/>
              <w:autoSpaceDN w:val="0"/>
              <w:adjustRightInd w:val="0"/>
              <w:spacing w:after="0" w:line="240" w:lineRule="auto"/>
              <w:ind w:firstLine="0"/>
              <w:jc w:val="both"/>
              <w:rPr>
                <w:color w:val="auto"/>
                <w:szCs w:val="28"/>
              </w:rPr>
            </w:pP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4505616" w14:textId="77777777" w:rsidR="0028600E" w:rsidRPr="00DB1114" w:rsidRDefault="0028600E" w:rsidP="001E1BAB">
            <w:pPr>
              <w:tabs>
                <w:tab w:val="left" w:pos="993"/>
              </w:tabs>
              <w:autoSpaceDE w:val="0"/>
              <w:autoSpaceDN w:val="0"/>
              <w:adjustRightInd w:val="0"/>
              <w:spacing w:after="0" w:line="240" w:lineRule="auto"/>
              <w:ind w:firstLine="0"/>
              <w:jc w:val="both"/>
              <w:rPr>
                <w:color w:val="auto"/>
                <w:szCs w:val="28"/>
              </w:rPr>
            </w:pPr>
            <w:r w:rsidRPr="00DB1114">
              <w:rPr>
                <w:color w:val="auto"/>
                <w:szCs w:val="28"/>
              </w:rPr>
              <w:t>Б</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036E65"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Може давати дуже добрі результати</w:t>
            </w:r>
          </w:p>
        </w:tc>
        <w:tc>
          <w:tcPr>
            <w:tcW w:w="31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AF01D1"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Треба багато часу на навчання мережі</w:t>
            </w:r>
          </w:p>
        </w:tc>
      </w:tr>
      <w:tr w:rsidR="00577137" w:rsidRPr="00DB1114" w14:paraId="2F060A96" w14:textId="77777777" w:rsidTr="00560DD3">
        <w:tc>
          <w:tcPr>
            <w:tcW w:w="1564"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7ED3C359" w14:textId="77777777" w:rsidR="0028600E" w:rsidRPr="00DB1114" w:rsidRDefault="0028600E" w:rsidP="001E1BAB">
            <w:pPr>
              <w:tabs>
                <w:tab w:val="left" w:pos="993"/>
              </w:tabs>
              <w:autoSpaceDE w:val="0"/>
              <w:autoSpaceDN w:val="0"/>
              <w:adjustRightInd w:val="0"/>
              <w:spacing w:after="0" w:line="240" w:lineRule="auto"/>
              <w:ind w:firstLine="0"/>
              <w:jc w:val="both"/>
              <w:rPr>
                <w:color w:val="auto"/>
                <w:szCs w:val="28"/>
              </w:rPr>
            </w:pPr>
            <w:r w:rsidRPr="00DB1114">
              <w:rPr>
                <w:i/>
                <w:iCs/>
                <w:color w:val="auto"/>
                <w:szCs w:val="28"/>
              </w:rPr>
              <w:t>F3</w:t>
            </w: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FA21A0" w14:textId="77777777" w:rsidR="0028600E" w:rsidRPr="00DB1114" w:rsidRDefault="0028600E" w:rsidP="001E1BAB">
            <w:pPr>
              <w:tabs>
                <w:tab w:val="left" w:pos="993"/>
              </w:tabs>
              <w:autoSpaceDE w:val="0"/>
              <w:autoSpaceDN w:val="0"/>
              <w:adjustRightInd w:val="0"/>
              <w:spacing w:after="0" w:line="240" w:lineRule="auto"/>
              <w:ind w:firstLine="0"/>
              <w:jc w:val="both"/>
              <w:rPr>
                <w:color w:val="auto"/>
                <w:szCs w:val="28"/>
              </w:rPr>
            </w:pPr>
            <w:r w:rsidRPr="00DB1114">
              <w:rPr>
                <w:i/>
                <w:iCs/>
                <w:color w:val="auto"/>
                <w:szCs w:val="28"/>
              </w:rPr>
              <w:t>А</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E8A701"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Можна зробити веб інтерфейс який не потребує встановлення програмного забезпечення</w:t>
            </w:r>
          </w:p>
          <w:p w14:paraId="725BADD2" w14:textId="77777777" w:rsidR="0028600E" w:rsidRPr="00DB1114" w:rsidRDefault="0028600E" w:rsidP="001E1BAB">
            <w:pPr>
              <w:autoSpaceDE w:val="0"/>
              <w:autoSpaceDN w:val="0"/>
              <w:adjustRightInd w:val="0"/>
              <w:spacing w:after="0" w:line="240" w:lineRule="auto"/>
              <w:ind w:firstLine="0"/>
              <w:jc w:val="both"/>
              <w:rPr>
                <w:color w:val="auto"/>
                <w:szCs w:val="28"/>
              </w:rPr>
            </w:pPr>
          </w:p>
        </w:tc>
        <w:tc>
          <w:tcPr>
            <w:tcW w:w="31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285709"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Розробка займає трохи більше часу</w:t>
            </w:r>
          </w:p>
          <w:p w14:paraId="209FD6F4" w14:textId="77777777" w:rsidR="0028600E" w:rsidRPr="00DB1114" w:rsidRDefault="0028600E" w:rsidP="001E1BAB">
            <w:pPr>
              <w:autoSpaceDE w:val="0"/>
              <w:autoSpaceDN w:val="0"/>
              <w:adjustRightInd w:val="0"/>
              <w:spacing w:after="0" w:line="240" w:lineRule="auto"/>
              <w:ind w:firstLine="0"/>
              <w:jc w:val="both"/>
              <w:rPr>
                <w:color w:val="auto"/>
                <w:szCs w:val="28"/>
              </w:rPr>
            </w:pPr>
          </w:p>
        </w:tc>
      </w:tr>
      <w:tr w:rsidR="00577137" w:rsidRPr="00DB1114" w14:paraId="53017B34" w14:textId="77777777" w:rsidTr="00560DD3">
        <w:tc>
          <w:tcPr>
            <w:tcW w:w="1564" w:type="dxa"/>
            <w:vMerge/>
            <w:tcBorders>
              <w:left w:val="single" w:sz="8" w:space="0" w:color="000000"/>
              <w:right w:val="single" w:sz="8" w:space="0" w:color="000000"/>
            </w:tcBorders>
            <w:tcMar>
              <w:top w:w="0" w:type="dxa"/>
              <w:left w:w="0" w:type="dxa"/>
              <w:bottom w:w="0" w:type="dxa"/>
              <w:right w:w="0" w:type="dxa"/>
            </w:tcMar>
            <w:vAlign w:val="center"/>
          </w:tcPr>
          <w:p w14:paraId="15D0DBF6" w14:textId="77777777" w:rsidR="0028600E" w:rsidRPr="00DB1114" w:rsidRDefault="0028600E" w:rsidP="001E1BAB">
            <w:pPr>
              <w:tabs>
                <w:tab w:val="left" w:pos="993"/>
              </w:tabs>
              <w:autoSpaceDE w:val="0"/>
              <w:autoSpaceDN w:val="0"/>
              <w:adjustRightInd w:val="0"/>
              <w:spacing w:after="0" w:line="240" w:lineRule="auto"/>
              <w:ind w:firstLine="0"/>
              <w:jc w:val="both"/>
              <w:rPr>
                <w:color w:val="auto"/>
                <w:szCs w:val="28"/>
              </w:rPr>
            </w:pP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931A14" w14:textId="77777777" w:rsidR="0028600E" w:rsidRPr="00DB1114" w:rsidRDefault="0028600E" w:rsidP="001E1BAB">
            <w:pPr>
              <w:tabs>
                <w:tab w:val="left" w:pos="993"/>
              </w:tabs>
              <w:autoSpaceDE w:val="0"/>
              <w:autoSpaceDN w:val="0"/>
              <w:adjustRightInd w:val="0"/>
              <w:spacing w:after="0" w:line="240" w:lineRule="auto"/>
              <w:ind w:firstLine="0"/>
              <w:jc w:val="both"/>
              <w:rPr>
                <w:color w:val="auto"/>
                <w:szCs w:val="28"/>
              </w:rPr>
            </w:pPr>
            <w:r w:rsidRPr="00DB1114">
              <w:rPr>
                <w:i/>
                <w:iCs/>
                <w:color w:val="auto"/>
                <w:szCs w:val="28"/>
              </w:rPr>
              <w:t>Б</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5C1D1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Можна використовувати як самостійну програму</w:t>
            </w:r>
          </w:p>
        </w:tc>
        <w:tc>
          <w:tcPr>
            <w:tcW w:w="31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ED52BE2"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Відсутність кросплатформеності, низька переносимість</w:t>
            </w:r>
          </w:p>
        </w:tc>
      </w:tr>
      <w:tr w:rsidR="00577137" w:rsidRPr="00DB1114" w14:paraId="165A0BDA" w14:textId="77777777" w:rsidTr="00560DD3">
        <w:tc>
          <w:tcPr>
            <w:tcW w:w="1564" w:type="dxa"/>
            <w:vMerge w:val="restart"/>
            <w:tcBorders>
              <w:left w:val="single" w:sz="8" w:space="0" w:color="000000"/>
              <w:right w:val="single" w:sz="8" w:space="0" w:color="000000"/>
            </w:tcBorders>
            <w:tcMar>
              <w:top w:w="0" w:type="dxa"/>
              <w:left w:w="0" w:type="dxa"/>
              <w:bottom w:w="0" w:type="dxa"/>
              <w:right w:w="0" w:type="dxa"/>
            </w:tcMar>
            <w:vAlign w:val="center"/>
          </w:tcPr>
          <w:p w14:paraId="7AE06EB3" w14:textId="77777777" w:rsidR="0028600E" w:rsidRPr="00DB1114" w:rsidRDefault="0028600E" w:rsidP="001E1BAB">
            <w:pPr>
              <w:tabs>
                <w:tab w:val="left" w:pos="993"/>
              </w:tabs>
              <w:autoSpaceDE w:val="0"/>
              <w:autoSpaceDN w:val="0"/>
              <w:adjustRightInd w:val="0"/>
              <w:spacing w:after="0" w:line="240" w:lineRule="auto"/>
              <w:ind w:firstLine="0"/>
              <w:jc w:val="both"/>
              <w:rPr>
                <w:color w:val="auto"/>
                <w:szCs w:val="28"/>
              </w:rPr>
            </w:pPr>
            <w:r w:rsidRPr="00DB1114">
              <w:rPr>
                <w:i/>
                <w:iCs/>
                <w:color w:val="auto"/>
                <w:szCs w:val="28"/>
              </w:rPr>
              <w:t>F4</w:t>
            </w: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F03D00D" w14:textId="77777777" w:rsidR="0028600E" w:rsidRPr="00DB1114" w:rsidRDefault="0028600E" w:rsidP="001E1BAB">
            <w:pPr>
              <w:tabs>
                <w:tab w:val="left" w:pos="993"/>
              </w:tabs>
              <w:autoSpaceDE w:val="0"/>
              <w:autoSpaceDN w:val="0"/>
              <w:adjustRightInd w:val="0"/>
              <w:spacing w:after="0" w:line="240" w:lineRule="auto"/>
              <w:ind w:firstLine="0"/>
              <w:jc w:val="both"/>
              <w:rPr>
                <w:i/>
                <w:iCs/>
                <w:color w:val="auto"/>
                <w:szCs w:val="28"/>
              </w:rPr>
            </w:pPr>
            <w:r w:rsidRPr="00DB1114">
              <w:rPr>
                <w:i/>
                <w:iCs/>
                <w:color w:val="auto"/>
                <w:szCs w:val="28"/>
              </w:rPr>
              <w:t>А</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51427D"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Можна навчати один раз і сберігати в файлі</w:t>
            </w:r>
          </w:p>
          <w:p w14:paraId="68707EFD" w14:textId="77777777" w:rsidR="0028600E" w:rsidRPr="00DB1114" w:rsidRDefault="0028600E" w:rsidP="001E1BAB">
            <w:pPr>
              <w:autoSpaceDE w:val="0"/>
              <w:autoSpaceDN w:val="0"/>
              <w:adjustRightInd w:val="0"/>
              <w:spacing w:after="0" w:line="240" w:lineRule="auto"/>
              <w:ind w:firstLine="0"/>
              <w:jc w:val="both"/>
              <w:rPr>
                <w:color w:val="auto"/>
                <w:szCs w:val="28"/>
              </w:rPr>
            </w:pPr>
          </w:p>
        </w:tc>
        <w:tc>
          <w:tcPr>
            <w:tcW w:w="31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C497FC"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Займає місце на диску</w:t>
            </w:r>
          </w:p>
          <w:p w14:paraId="170783DA" w14:textId="77777777" w:rsidR="0028600E" w:rsidRPr="00DB1114" w:rsidRDefault="0028600E" w:rsidP="001E1BAB">
            <w:pPr>
              <w:autoSpaceDE w:val="0"/>
              <w:autoSpaceDN w:val="0"/>
              <w:adjustRightInd w:val="0"/>
              <w:spacing w:after="0" w:line="240" w:lineRule="auto"/>
              <w:ind w:firstLine="0"/>
              <w:jc w:val="both"/>
              <w:rPr>
                <w:color w:val="auto"/>
                <w:szCs w:val="28"/>
              </w:rPr>
            </w:pPr>
          </w:p>
        </w:tc>
      </w:tr>
      <w:tr w:rsidR="00577137" w:rsidRPr="00DB1114" w14:paraId="7C34119E" w14:textId="77777777" w:rsidTr="00560DD3">
        <w:tc>
          <w:tcPr>
            <w:tcW w:w="1564" w:type="dxa"/>
            <w:vMerge/>
            <w:tcBorders>
              <w:left w:val="single" w:sz="8" w:space="0" w:color="000000"/>
              <w:bottom w:val="single" w:sz="8" w:space="0" w:color="000000"/>
              <w:right w:val="single" w:sz="8" w:space="0" w:color="000000"/>
            </w:tcBorders>
            <w:tcMar>
              <w:top w:w="0" w:type="dxa"/>
              <w:left w:w="0" w:type="dxa"/>
              <w:bottom w:w="0" w:type="dxa"/>
              <w:right w:w="0" w:type="dxa"/>
            </w:tcMar>
            <w:vAlign w:val="center"/>
          </w:tcPr>
          <w:p w14:paraId="178572E1" w14:textId="77777777" w:rsidR="0028600E" w:rsidRPr="00DB1114" w:rsidRDefault="0028600E" w:rsidP="001E1BAB">
            <w:pPr>
              <w:tabs>
                <w:tab w:val="left" w:pos="993"/>
              </w:tabs>
              <w:autoSpaceDE w:val="0"/>
              <w:autoSpaceDN w:val="0"/>
              <w:adjustRightInd w:val="0"/>
              <w:spacing w:after="0" w:line="240" w:lineRule="auto"/>
              <w:ind w:firstLine="0"/>
              <w:jc w:val="both"/>
              <w:rPr>
                <w:i/>
                <w:iCs/>
                <w:color w:val="auto"/>
                <w:szCs w:val="28"/>
              </w:rPr>
            </w:pPr>
          </w:p>
        </w:tc>
        <w:tc>
          <w:tcPr>
            <w:tcW w:w="15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94DC8E" w14:textId="77777777" w:rsidR="0028600E" w:rsidRPr="00DB1114" w:rsidRDefault="0028600E" w:rsidP="001E1BAB">
            <w:pPr>
              <w:tabs>
                <w:tab w:val="left" w:pos="993"/>
              </w:tabs>
              <w:autoSpaceDE w:val="0"/>
              <w:autoSpaceDN w:val="0"/>
              <w:adjustRightInd w:val="0"/>
              <w:spacing w:after="0" w:line="240" w:lineRule="auto"/>
              <w:ind w:firstLine="0"/>
              <w:jc w:val="both"/>
              <w:rPr>
                <w:i/>
                <w:iCs/>
                <w:color w:val="auto"/>
                <w:szCs w:val="28"/>
              </w:rPr>
            </w:pPr>
            <w:r w:rsidRPr="00DB1114">
              <w:rPr>
                <w:i/>
                <w:iCs/>
                <w:color w:val="auto"/>
                <w:szCs w:val="28"/>
              </w:rPr>
              <w:t>Б</w:t>
            </w:r>
          </w:p>
        </w:tc>
        <w:tc>
          <w:tcPr>
            <w:tcW w:w="31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DE23F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Можна навчати кожний раз і не витрачати місце на диску</w:t>
            </w:r>
          </w:p>
        </w:tc>
        <w:tc>
          <w:tcPr>
            <w:tcW w:w="312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171957"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Кожен раз витрачається час на навчання</w:t>
            </w:r>
          </w:p>
        </w:tc>
      </w:tr>
    </w:tbl>
    <w:p w14:paraId="7494D3A1" w14:textId="77777777" w:rsidR="0028600E" w:rsidRPr="00DB1114" w:rsidRDefault="0028600E" w:rsidP="001E1BAB">
      <w:pPr>
        <w:autoSpaceDE w:val="0"/>
        <w:autoSpaceDN w:val="0"/>
        <w:adjustRightInd w:val="0"/>
        <w:spacing w:after="0"/>
        <w:ind w:firstLine="709"/>
        <w:jc w:val="both"/>
        <w:rPr>
          <w:color w:val="auto"/>
          <w:szCs w:val="28"/>
        </w:rPr>
      </w:pPr>
    </w:p>
    <w:p w14:paraId="0C87C3CC" w14:textId="77777777" w:rsidR="00951250" w:rsidRPr="00DB1114" w:rsidRDefault="00951250" w:rsidP="001E1BAB">
      <w:pPr>
        <w:autoSpaceDE w:val="0"/>
        <w:autoSpaceDN w:val="0"/>
        <w:adjustRightInd w:val="0"/>
        <w:spacing w:after="0"/>
        <w:ind w:firstLine="709"/>
        <w:jc w:val="both"/>
        <w:rPr>
          <w:color w:val="auto"/>
          <w:szCs w:val="28"/>
          <w:u w:val="single"/>
        </w:rPr>
      </w:pPr>
      <w:r w:rsidRPr="00DB1114">
        <w:rPr>
          <w:color w:val="auto"/>
          <w:szCs w:val="28"/>
          <w:u w:val="single"/>
        </w:rPr>
        <w:t xml:space="preserve">Функція </w:t>
      </w:r>
      <w:r w:rsidRPr="00DB1114">
        <w:rPr>
          <w:i/>
          <w:iCs/>
          <w:color w:val="auto"/>
          <w:szCs w:val="28"/>
          <w:u w:val="single"/>
        </w:rPr>
        <w:t>F3:</w:t>
      </w:r>
    </w:p>
    <w:p w14:paraId="4F6F29C6" w14:textId="77777777" w:rsidR="00951250" w:rsidRPr="00DB1114" w:rsidRDefault="00951250" w:rsidP="001E1BAB">
      <w:pPr>
        <w:autoSpaceDE w:val="0"/>
        <w:autoSpaceDN w:val="0"/>
        <w:adjustRightInd w:val="0"/>
        <w:spacing w:after="0"/>
        <w:ind w:firstLine="709"/>
        <w:jc w:val="both"/>
        <w:rPr>
          <w:color w:val="auto"/>
          <w:szCs w:val="28"/>
        </w:rPr>
      </w:pPr>
      <w:r w:rsidRPr="00DB1114">
        <w:rPr>
          <w:color w:val="auto"/>
          <w:szCs w:val="28"/>
        </w:rPr>
        <w:t xml:space="preserve">Інтерфейс користувача не відіграє велику роль у даному програмному продукті, тому вважаємо варіанти а) та б) гідними розгляду. </w:t>
      </w:r>
    </w:p>
    <w:p w14:paraId="76A26166" w14:textId="77777777" w:rsidR="00951250" w:rsidRPr="00DB1114" w:rsidRDefault="00951250" w:rsidP="001E1BAB">
      <w:pPr>
        <w:autoSpaceDE w:val="0"/>
        <w:autoSpaceDN w:val="0"/>
        <w:adjustRightInd w:val="0"/>
        <w:spacing w:after="0"/>
        <w:ind w:firstLine="709"/>
        <w:jc w:val="both"/>
        <w:rPr>
          <w:color w:val="auto"/>
          <w:szCs w:val="28"/>
        </w:rPr>
      </w:pPr>
      <w:r w:rsidRPr="00DB1114">
        <w:rPr>
          <w:color w:val="auto"/>
          <w:szCs w:val="28"/>
          <w:u w:val="single"/>
        </w:rPr>
        <w:t xml:space="preserve">Функція </w:t>
      </w:r>
      <w:r w:rsidRPr="00DB1114">
        <w:rPr>
          <w:i/>
          <w:iCs/>
          <w:color w:val="auto"/>
          <w:szCs w:val="28"/>
          <w:u w:val="single"/>
        </w:rPr>
        <w:t>F4:</w:t>
      </w:r>
    </w:p>
    <w:p w14:paraId="4E7F8967" w14:textId="77777777" w:rsidR="00951250" w:rsidRPr="00DB1114" w:rsidRDefault="00951250" w:rsidP="001E1BAB">
      <w:pPr>
        <w:autoSpaceDE w:val="0"/>
        <w:autoSpaceDN w:val="0"/>
        <w:adjustRightInd w:val="0"/>
        <w:spacing w:after="0"/>
        <w:ind w:firstLine="709"/>
        <w:jc w:val="both"/>
        <w:rPr>
          <w:color w:val="auto"/>
          <w:szCs w:val="28"/>
        </w:rPr>
      </w:pPr>
      <w:r w:rsidRPr="00DB1114">
        <w:rPr>
          <w:color w:val="auto"/>
          <w:szCs w:val="28"/>
        </w:rPr>
        <w:t>Оскільки не можна знехтувати часом навчання, то краще зберігати класифікатор в файлі, а варіант б) відкидається.</w:t>
      </w:r>
    </w:p>
    <w:p w14:paraId="0DC71E4C"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Таким чином, будемо розглядати такі варіанти реалізації ПП:</w:t>
      </w:r>
    </w:p>
    <w:p w14:paraId="2AE1EFF9" w14:textId="77777777" w:rsidR="0028600E" w:rsidRPr="00DB1114" w:rsidRDefault="0028600E" w:rsidP="001E1BAB">
      <w:pPr>
        <w:numPr>
          <w:ilvl w:val="0"/>
          <w:numId w:val="11"/>
        </w:numPr>
        <w:tabs>
          <w:tab w:val="clear" w:pos="0"/>
          <w:tab w:val="left" w:pos="993"/>
        </w:tabs>
        <w:autoSpaceDE w:val="0"/>
        <w:autoSpaceDN w:val="0"/>
        <w:adjustRightInd w:val="0"/>
        <w:spacing w:after="0"/>
        <w:ind w:left="0"/>
        <w:jc w:val="both"/>
        <w:rPr>
          <w:color w:val="auto"/>
          <w:szCs w:val="28"/>
        </w:rPr>
      </w:pPr>
      <w:r w:rsidRPr="00DB1114">
        <w:rPr>
          <w:color w:val="auto"/>
          <w:szCs w:val="28"/>
        </w:rPr>
        <w:t>F1а – F2б – F3а – F4a</w:t>
      </w:r>
    </w:p>
    <w:p w14:paraId="38BFFD4C" w14:textId="77777777" w:rsidR="0028600E" w:rsidRPr="00DB1114" w:rsidRDefault="0028600E" w:rsidP="001E1BAB">
      <w:pPr>
        <w:numPr>
          <w:ilvl w:val="0"/>
          <w:numId w:val="11"/>
        </w:numPr>
        <w:tabs>
          <w:tab w:val="left" w:pos="993"/>
          <w:tab w:val="num" w:pos="1701"/>
        </w:tabs>
        <w:autoSpaceDE w:val="0"/>
        <w:autoSpaceDN w:val="0"/>
        <w:adjustRightInd w:val="0"/>
        <w:spacing w:after="0"/>
        <w:ind w:left="0"/>
        <w:jc w:val="both"/>
        <w:rPr>
          <w:color w:val="auto"/>
          <w:szCs w:val="28"/>
        </w:rPr>
      </w:pPr>
      <w:r w:rsidRPr="00DB1114">
        <w:rPr>
          <w:color w:val="auto"/>
          <w:szCs w:val="28"/>
        </w:rPr>
        <w:t>F1а – F2б – F3б – F4a</w:t>
      </w:r>
    </w:p>
    <w:p w14:paraId="38651E48"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Для оцінювання якості розглянутих функцій обрана система параметрів, описана нижче.</w:t>
      </w:r>
    </w:p>
    <w:p w14:paraId="1A47898C" w14:textId="77777777" w:rsidR="0028600E" w:rsidRPr="00DB1114" w:rsidRDefault="0028600E" w:rsidP="001E1BAB">
      <w:pPr>
        <w:autoSpaceDE w:val="0"/>
        <w:autoSpaceDN w:val="0"/>
        <w:adjustRightInd w:val="0"/>
        <w:spacing w:after="0"/>
        <w:ind w:firstLine="0"/>
        <w:jc w:val="both"/>
        <w:rPr>
          <w:color w:val="auto"/>
          <w:szCs w:val="28"/>
        </w:rPr>
      </w:pPr>
    </w:p>
    <w:p w14:paraId="45748E16" w14:textId="77777777" w:rsidR="0028600E" w:rsidRPr="00DB1114" w:rsidRDefault="0028600E" w:rsidP="001E1BAB">
      <w:pPr>
        <w:pStyle w:val="2"/>
        <w:keepNext w:val="0"/>
        <w:keepLines w:val="0"/>
        <w:numPr>
          <w:ilvl w:val="1"/>
          <w:numId w:val="21"/>
        </w:numPr>
        <w:spacing w:before="0"/>
        <w:ind w:left="0" w:hanging="517"/>
        <w:contextualSpacing w:val="0"/>
        <w:jc w:val="both"/>
        <w:rPr>
          <w:rFonts w:ascii="Times New Roman" w:hAnsi="Times New Roman" w:cs="Times New Roman"/>
          <w:color w:val="auto"/>
          <w:sz w:val="28"/>
          <w:szCs w:val="28"/>
        </w:rPr>
      </w:pPr>
      <w:bookmarkStart w:id="62" w:name="id.c1e080ea20d7"/>
      <w:bookmarkStart w:id="63" w:name="_Toc295904346"/>
      <w:bookmarkStart w:id="64" w:name="_Toc324262929"/>
      <w:bookmarkStart w:id="65" w:name="_Toc325472497"/>
      <w:bookmarkEnd w:id="62"/>
      <w:r w:rsidRPr="00DB1114">
        <w:rPr>
          <w:rFonts w:ascii="Times New Roman" w:hAnsi="Times New Roman" w:cs="Times New Roman"/>
          <w:color w:val="auto"/>
          <w:sz w:val="28"/>
          <w:szCs w:val="28"/>
        </w:rPr>
        <w:t xml:space="preserve">Обґрунтування системи параметрів </w:t>
      </w:r>
      <w:bookmarkStart w:id="66" w:name="id.cb3f6f0df777"/>
      <w:bookmarkEnd w:id="63"/>
      <w:bookmarkEnd w:id="64"/>
      <w:bookmarkEnd w:id="65"/>
      <w:bookmarkEnd w:id="66"/>
      <w:r w:rsidR="00320D75" w:rsidRPr="00DB1114">
        <w:rPr>
          <w:rFonts w:ascii="Times New Roman" w:hAnsi="Times New Roman" w:cs="Times New Roman"/>
          <w:color w:val="auto"/>
          <w:sz w:val="28"/>
          <w:szCs w:val="28"/>
        </w:rPr>
        <w:t>програмного продукту</w:t>
      </w:r>
    </w:p>
    <w:p w14:paraId="237BADBF" w14:textId="77777777" w:rsidR="00320D75" w:rsidRPr="00DB1114" w:rsidRDefault="00320D75" w:rsidP="001E1BAB">
      <w:pPr>
        <w:autoSpaceDE w:val="0"/>
        <w:autoSpaceDN w:val="0"/>
        <w:adjustRightInd w:val="0"/>
        <w:spacing w:after="0"/>
        <w:ind w:firstLine="709"/>
        <w:jc w:val="both"/>
        <w:rPr>
          <w:color w:val="auto"/>
          <w:szCs w:val="28"/>
        </w:rPr>
      </w:pPr>
    </w:p>
    <w:p w14:paraId="5AC5445D"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На підставі даних про основні функції, що повинен реалізувати програмний продукт, вимог до нього, визначаються основні параметри виробу, що будуть використані для розрахунку коефіцієнта технічного рівня.</w:t>
      </w:r>
    </w:p>
    <w:p w14:paraId="5CDC84AA"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Для того, щоб охарактеризувати програмний продукт, будемо використовувати наступні параметри:</w:t>
      </w:r>
    </w:p>
    <w:p w14:paraId="12DA68A5" w14:textId="77777777" w:rsidR="0028600E" w:rsidRPr="00DB1114" w:rsidRDefault="0028600E" w:rsidP="001E1BAB">
      <w:pPr>
        <w:pStyle w:val="af0"/>
        <w:numPr>
          <w:ilvl w:val="0"/>
          <w:numId w:val="10"/>
        </w:numPr>
        <w:contextualSpacing w:val="0"/>
        <w:rPr>
          <w:rFonts w:ascii="Times New Roman" w:hAnsi="Times New Roman"/>
          <w:i/>
          <w:iCs/>
          <w:sz w:val="28"/>
          <w:szCs w:val="28"/>
          <w:lang w:val="uk-UA"/>
        </w:rPr>
      </w:pPr>
      <w:r w:rsidRPr="00DB1114">
        <w:rPr>
          <w:rFonts w:ascii="Times New Roman" w:hAnsi="Times New Roman"/>
          <w:i/>
          <w:iCs/>
          <w:sz w:val="28"/>
          <w:szCs w:val="28"/>
          <w:lang w:val="uk-UA"/>
        </w:rPr>
        <w:t>X1</w:t>
      </w:r>
      <w:r w:rsidRPr="00DB1114">
        <w:rPr>
          <w:rFonts w:ascii="Times New Roman" w:hAnsi="Times New Roman"/>
          <w:sz w:val="28"/>
          <w:szCs w:val="28"/>
          <w:lang w:val="uk-UA"/>
        </w:rPr>
        <w:t xml:space="preserve"> – швидкодія мови програмування;</w:t>
      </w:r>
    </w:p>
    <w:p w14:paraId="5FED3138" w14:textId="77777777" w:rsidR="0028600E" w:rsidRPr="00DB1114" w:rsidRDefault="0028600E" w:rsidP="001E1BAB">
      <w:pPr>
        <w:pStyle w:val="af0"/>
        <w:numPr>
          <w:ilvl w:val="0"/>
          <w:numId w:val="10"/>
        </w:numPr>
        <w:contextualSpacing w:val="0"/>
        <w:rPr>
          <w:rFonts w:ascii="Times New Roman" w:hAnsi="Times New Roman"/>
          <w:i/>
          <w:iCs/>
          <w:sz w:val="28"/>
          <w:szCs w:val="28"/>
          <w:lang w:val="uk-UA"/>
        </w:rPr>
      </w:pPr>
      <w:r w:rsidRPr="00DB1114">
        <w:rPr>
          <w:rFonts w:ascii="Times New Roman" w:hAnsi="Times New Roman"/>
          <w:i/>
          <w:iCs/>
          <w:sz w:val="28"/>
          <w:szCs w:val="28"/>
          <w:lang w:val="uk-UA"/>
        </w:rPr>
        <w:t>X2</w:t>
      </w:r>
      <w:r w:rsidRPr="00DB1114">
        <w:rPr>
          <w:rFonts w:ascii="Times New Roman" w:hAnsi="Times New Roman"/>
          <w:sz w:val="28"/>
          <w:szCs w:val="28"/>
          <w:lang w:val="uk-UA"/>
        </w:rPr>
        <w:t xml:space="preserve"> – об’єм пам’яті для збереження зображень;</w:t>
      </w:r>
    </w:p>
    <w:p w14:paraId="298622C9" w14:textId="77777777" w:rsidR="0028600E" w:rsidRPr="00DB1114" w:rsidRDefault="0028600E" w:rsidP="001E1BAB">
      <w:pPr>
        <w:pStyle w:val="af0"/>
        <w:numPr>
          <w:ilvl w:val="0"/>
          <w:numId w:val="10"/>
        </w:numPr>
        <w:contextualSpacing w:val="0"/>
        <w:rPr>
          <w:rFonts w:ascii="Times New Roman" w:hAnsi="Times New Roman"/>
          <w:i/>
          <w:iCs/>
          <w:sz w:val="28"/>
          <w:szCs w:val="28"/>
          <w:lang w:val="uk-UA"/>
        </w:rPr>
      </w:pPr>
      <w:r w:rsidRPr="00DB1114">
        <w:rPr>
          <w:rFonts w:ascii="Times New Roman" w:hAnsi="Times New Roman"/>
          <w:i/>
          <w:iCs/>
          <w:sz w:val="28"/>
          <w:szCs w:val="28"/>
          <w:lang w:val="uk-UA"/>
        </w:rPr>
        <w:t>X3</w:t>
      </w:r>
      <w:r w:rsidRPr="00DB1114">
        <w:rPr>
          <w:rFonts w:ascii="Times New Roman" w:hAnsi="Times New Roman"/>
          <w:sz w:val="28"/>
          <w:szCs w:val="28"/>
          <w:lang w:val="uk-UA"/>
        </w:rPr>
        <w:t xml:space="preserve"> – час обробки зображення;</w:t>
      </w:r>
    </w:p>
    <w:p w14:paraId="19F15303" w14:textId="77777777" w:rsidR="0028600E" w:rsidRPr="00DB1114" w:rsidRDefault="0028600E" w:rsidP="001E1BAB">
      <w:pPr>
        <w:pStyle w:val="af0"/>
        <w:numPr>
          <w:ilvl w:val="0"/>
          <w:numId w:val="10"/>
        </w:numPr>
        <w:contextualSpacing w:val="0"/>
        <w:rPr>
          <w:rFonts w:ascii="Times New Roman" w:hAnsi="Times New Roman"/>
          <w:i/>
          <w:iCs/>
          <w:sz w:val="28"/>
          <w:szCs w:val="28"/>
          <w:lang w:val="uk-UA"/>
        </w:rPr>
      </w:pPr>
      <w:r w:rsidRPr="00DB1114">
        <w:rPr>
          <w:rFonts w:ascii="Times New Roman" w:hAnsi="Times New Roman"/>
          <w:i/>
          <w:iCs/>
          <w:sz w:val="28"/>
          <w:szCs w:val="28"/>
          <w:lang w:val="uk-UA"/>
        </w:rPr>
        <w:t>X4</w:t>
      </w:r>
      <w:r w:rsidRPr="00DB1114">
        <w:rPr>
          <w:rFonts w:ascii="Times New Roman" w:hAnsi="Times New Roman"/>
          <w:sz w:val="28"/>
          <w:szCs w:val="28"/>
          <w:lang w:val="uk-UA"/>
        </w:rPr>
        <w:t xml:space="preserve"> – потенційний об’єм програмного коду.</w:t>
      </w:r>
    </w:p>
    <w:p w14:paraId="5A0A5355" w14:textId="77777777" w:rsidR="0028600E" w:rsidRPr="00DB1114" w:rsidRDefault="0028600E" w:rsidP="001E1BAB">
      <w:pPr>
        <w:autoSpaceDE w:val="0"/>
        <w:autoSpaceDN w:val="0"/>
        <w:adjustRightInd w:val="0"/>
        <w:spacing w:after="0"/>
        <w:ind w:firstLine="709"/>
        <w:jc w:val="both"/>
        <w:rPr>
          <w:i/>
          <w:iCs/>
          <w:color w:val="auto"/>
          <w:szCs w:val="28"/>
        </w:rPr>
      </w:pPr>
      <w:r w:rsidRPr="00DB1114">
        <w:rPr>
          <w:i/>
          <w:iCs/>
          <w:color w:val="auto"/>
          <w:szCs w:val="28"/>
        </w:rPr>
        <w:t>X1</w:t>
      </w:r>
      <w:r w:rsidRPr="00DB1114">
        <w:rPr>
          <w:color w:val="auto"/>
          <w:szCs w:val="28"/>
        </w:rPr>
        <w:t xml:space="preserve">: Відображає швидкодію операцій залежно від обраної мови програмування. </w:t>
      </w:r>
    </w:p>
    <w:p w14:paraId="592BDB63" w14:textId="77777777" w:rsidR="0028600E" w:rsidRPr="00DB1114" w:rsidRDefault="0028600E" w:rsidP="001E1BAB">
      <w:pPr>
        <w:autoSpaceDE w:val="0"/>
        <w:autoSpaceDN w:val="0"/>
        <w:adjustRightInd w:val="0"/>
        <w:spacing w:after="0"/>
        <w:ind w:firstLine="709"/>
        <w:jc w:val="both"/>
        <w:rPr>
          <w:i/>
          <w:iCs/>
          <w:color w:val="auto"/>
          <w:szCs w:val="28"/>
        </w:rPr>
      </w:pPr>
      <w:r w:rsidRPr="00DB1114">
        <w:rPr>
          <w:i/>
          <w:iCs/>
          <w:color w:val="auto"/>
          <w:szCs w:val="28"/>
        </w:rPr>
        <w:t>X2:</w:t>
      </w:r>
      <w:r w:rsidRPr="00DB1114">
        <w:rPr>
          <w:color w:val="auto"/>
          <w:szCs w:val="28"/>
        </w:rPr>
        <w:t xml:space="preserve"> Відображає об’єм пам’яті в оперативній пам’яті персонального комп’ютера, необхідний для збереження та обробки даних під час виконання програми.</w:t>
      </w:r>
    </w:p>
    <w:p w14:paraId="028C5A4E" w14:textId="77777777" w:rsidR="0028600E" w:rsidRPr="00DB1114" w:rsidRDefault="0028600E" w:rsidP="001E1BAB">
      <w:pPr>
        <w:autoSpaceDE w:val="0"/>
        <w:autoSpaceDN w:val="0"/>
        <w:adjustRightInd w:val="0"/>
        <w:spacing w:after="0"/>
        <w:ind w:firstLine="709"/>
        <w:jc w:val="both"/>
        <w:rPr>
          <w:i/>
          <w:iCs/>
          <w:color w:val="auto"/>
          <w:szCs w:val="28"/>
        </w:rPr>
      </w:pPr>
      <w:r w:rsidRPr="00DB1114">
        <w:rPr>
          <w:i/>
          <w:iCs/>
          <w:color w:val="auto"/>
          <w:szCs w:val="28"/>
        </w:rPr>
        <w:t>X3:</w:t>
      </w:r>
      <w:r w:rsidRPr="00DB1114">
        <w:rPr>
          <w:color w:val="auto"/>
          <w:szCs w:val="28"/>
        </w:rPr>
        <w:t xml:space="preserve"> Відображає час, який витрачається на обробку зображення.</w:t>
      </w:r>
    </w:p>
    <w:p w14:paraId="5D71270B" w14:textId="77777777" w:rsidR="0028600E" w:rsidRPr="00DB1114" w:rsidRDefault="0028600E" w:rsidP="001E1BAB">
      <w:pPr>
        <w:autoSpaceDE w:val="0"/>
        <w:autoSpaceDN w:val="0"/>
        <w:adjustRightInd w:val="0"/>
        <w:spacing w:after="0"/>
        <w:ind w:firstLine="709"/>
        <w:jc w:val="both"/>
        <w:rPr>
          <w:color w:val="auto"/>
          <w:szCs w:val="28"/>
        </w:rPr>
      </w:pPr>
      <w:r w:rsidRPr="00DB1114">
        <w:rPr>
          <w:i/>
          <w:iCs/>
          <w:color w:val="auto"/>
          <w:szCs w:val="28"/>
        </w:rPr>
        <w:t>X4:</w:t>
      </w:r>
      <w:r w:rsidRPr="00DB1114">
        <w:rPr>
          <w:color w:val="auto"/>
          <w:szCs w:val="28"/>
        </w:rPr>
        <w:t xml:space="preserve"> Показує розмір програмного коду який необхідно створити безпосередньо розробнику.</w:t>
      </w:r>
    </w:p>
    <w:p w14:paraId="58F3C07E" w14:textId="77777777" w:rsidR="00951250" w:rsidRDefault="0028600E" w:rsidP="001E1BAB">
      <w:pPr>
        <w:autoSpaceDE w:val="0"/>
        <w:autoSpaceDN w:val="0"/>
        <w:adjustRightInd w:val="0"/>
        <w:spacing w:after="0"/>
        <w:ind w:firstLine="709"/>
        <w:jc w:val="both"/>
        <w:rPr>
          <w:color w:val="auto"/>
          <w:szCs w:val="28"/>
        </w:rPr>
      </w:pPr>
      <w:r w:rsidRPr="00DB1114">
        <w:rPr>
          <w:color w:val="auto"/>
          <w:szCs w:val="28"/>
        </w:rPr>
        <w:t>Гірші, середні і кращі значення параметрів вибираються на основі вимог замовника й умов, що характеризують експлуатацію ПП як показано у табл. 4.2.</w:t>
      </w:r>
      <w:r w:rsidR="00951250" w:rsidRPr="00951250">
        <w:rPr>
          <w:color w:val="auto"/>
          <w:szCs w:val="28"/>
        </w:rPr>
        <w:t xml:space="preserve"> </w:t>
      </w:r>
    </w:p>
    <w:p w14:paraId="1A2C770B" w14:textId="77777777" w:rsidR="00951250" w:rsidRPr="00DB1114" w:rsidRDefault="00951250" w:rsidP="001E1BAB">
      <w:pPr>
        <w:autoSpaceDE w:val="0"/>
        <w:autoSpaceDN w:val="0"/>
        <w:adjustRightInd w:val="0"/>
        <w:spacing w:after="0"/>
        <w:ind w:firstLine="709"/>
        <w:jc w:val="both"/>
        <w:rPr>
          <w:color w:val="auto"/>
          <w:szCs w:val="28"/>
        </w:rPr>
      </w:pPr>
      <w:r w:rsidRPr="00DB1114">
        <w:rPr>
          <w:color w:val="auto"/>
          <w:szCs w:val="28"/>
        </w:rPr>
        <w:t xml:space="preserve">За даними таблиці 4.2 будуються графічні характеристики параметрів – рис. 4.2-рис. 4.5. </w:t>
      </w:r>
    </w:p>
    <w:p w14:paraId="36DFAF99" w14:textId="77777777" w:rsidR="0028600E" w:rsidRDefault="0028600E" w:rsidP="001E1BAB">
      <w:pPr>
        <w:autoSpaceDE w:val="0"/>
        <w:autoSpaceDN w:val="0"/>
        <w:adjustRightInd w:val="0"/>
        <w:spacing w:after="0"/>
        <w:ind w:firstLine="709"/>
        <w:jc w:val="both"/>
        <w:rPr>
          <w:color w:val="auto"/>
          <w:szCs w:val="28"/>
        </w:rPr>
      </w:pPr>
    </w:p>
    <w:p w14:paraId="3E6048D0" w14:textId="77777777" w:rsidR="00951250" w:rsidRPr="00DB1114" w:rsidRDefault="00951250" w:rsidP="001E1BAB">
      <w:pPr>
        <w:autoSpaceDE w:val="0"/>
        <w:autoSpaceDN w:val="0"/>
        <w:adjustRightInd w:val="0"/>
        <w:spacing w:after="0"/>
        <w:ind w:firstLine="709"/>
        <w:jc w:val="both"/>
        <w:rPr>
          <w:color w:val="auto"/>
          <w:szCs w:val="28"/>
        </w:rPr>
      </w:pPr>
    </w:p>
    <w:p w14:paraId="0ED6314D" w14:textId="77777777" w:rsidR="0028600E" w:rsidRPr="00DB1114" w:rsidRDefault="0028600E" w:rsidP="001E1BAB">
      <w:pPr>
        <w:autoSpaceDE w:val="0"/>
        <w:autoSpaceDN w:val="0"/>
        <w:adjustRightInd w:val="0"/>
        <w:spacing w:after="0"/>
        <w:ind w:firstLine="0"/>
        <w:rPr>
          <w:color w:val="auto"/>
          <w:szCs w:val="28"/>
        </w:rPr>
      </w:pPr>
      <w:r w:rsidRPr="00DB1114">
        <w:rPr>
          <w:color w:val="auto"/>
          <w:szCs w:val="28"/>
        </w:rPr>
        <w:t>Таблиця 4.2 – Основні параметри ПП</w:t>
      </w:r>
    </w:p>
    <w:tbl>
      <w:tblPr>
        <w:tblW w:w="0" w:type="auto"/>
        <w:tblLook w:val="0000" w:firstRow="0" w:lastRow="0" w:firstColumn="0" w:lastColumn="0" w:noHBand="0" w:noVBand="0"/>
      </w:tblPr>
      <w:tblGrid>
        <w:gridCol w:w="2844"/>
        <w:gridCol w:w="1517"/>
        <w:gridCol w:w="1518"/>
        <w:gridCol w:w="1165"/>
        <w:gridCol w:w="1165"/>
        <w:gridCol w:w="1166"/>
      </w:tblGrid>
      <w:tr w:rsidR="00577137" w:rsidRPr="00DB1114" w14:paraId="1AC3387F" w14:textId="77777777" w:rsidTr="00560DD3">
        <w:tc>
          <w:tcPr>
            <w:tcW w:w="2845"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4A2E135D" w14:textId="77777777" w:rsidR="0028600E" w:rsidRPr="00DB1114" w:rsidRDefault="0028600E" w:rsidP="001E1BAB">
            <w:pPr>
              <w:autoSpaceDE w:val="0"/>
              <w:autoSpaceDN w:val="0"/>
              <w:adjustRightInd w:val="0"/>
              <w:spacing w:after="0" w:line="240" w:lineRule="auto"/>
              <w:ind w:firstLine="0"/>
              <w:jc w:val="center"/>
              <w:rPr>
                <w:bCs/>
                <w:color w:val="auto"/>
                <w:szCs w:val="28"/>
              </w:rPr>
            </w:pPr>
            <w:r w:rsidRPr="00DB1114">
              <w:rPr>
                <w:bCs/>
                <w:color w:val="auto"/>
                <w:szCs w:val="28"/>
              </w:rPr>
              <w:t>Назва</w:t>
            </w:r>
            <w:r w:rsidR="00577137" w:rsidRPr="00DB1114">
              <w:rPr>
                <w:bCs/>
                <w:color w:val="auto"/>
                <w:szCs w:val="28"/>
              </w:rPr>
              <w:t xml:space="preserve"> п</w:t>
            </w:r>
            <w:r w:rsidRPr="00DB1114">
              <w:rPr>
                <w:bCs/>
                <w:color w:val="auto"/>
                <w:szCs w:val="28"/>
              </w:rPr>
              <w:t>араметра</w:t>
            </w:r>
          </w:p>
        </w:tc>
        <w:tc>
          <w:tcPr>
            <w:tcW w:w="1517"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64A9C00F"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Умовні позначення</w:t>
            </w:r>
          </w:p>
        </w:tc>
        <w:tc>
          <w:tcPr>
            <w:tcW w:w="1518"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5F39E127"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Одиниці виміру</w:t>
            </w:r>
          </w:p>
        </w:tc>
        <w:tc>
          <w:tcPr>
            <w:tcW w:w="3496" w:type="dxa"/>
            <w:gridSpan w:val="3"/>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7F8FFA"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Значення параметра</w:t>
            </w:r>
          </w:p>
        </w:tc>
      </w:tr>
      <w:tr w:rsidR="00577137" w:rsidRPr="00DB1114" w14:paraId="03363BBB" w14:textId="77777777" w:rsidTr="00560DD3">
        <w:tc>
          <w:tcPr>
            <w:tcW w:w="2845" w:type="dxa"/>
            <w:vMerge/>
            <w:tcBorders>
              <w:left w:val="single" w:sz="8" w:space="0" w:color="000000"/>
              <w:bottom w:val="single" w:sz="8" w:space="0" w:color="000000"/>
              <w:right w:val="single" w:sz="8" w:space="0" w:color="000000"/>
            </w:tcBorders>
            <w:tcMar>
              <w:top w:w="0" w:type="dxa"/>
              <w:left w:w="0" w:type="dxa"/>
              <w:bottom w:w="0" w:type="dxa"/>
              <w:right w:w="0" w:type="dxa"/>
            </w:tcMar>
            <w:vAlign w:val="center"/>
          </w:tcPr>
          <w:p w14:paraId="4E5B2F56" w14:textId="77777777" w:rsidR="0028600E" w:rsidRPr="00DB1114" w:rsidRDefault="0028600E" w:rsidP="001E1BAB">
            <w:pPr>
              <w:autoSpaceDE w:val="0"/>
              <w:autoSpaceDN w:val="0"/>
              <w:adjustRightInd w:val="0"/>
              <w:spacing w:after="0" w:line="240" w:lineRule="auto"/>
              <w:ind w:firstLine="0"/>
              <w:jc w:val="center"/>
              <w:rPr>
                <w:color w:val="auto"/>
                <w:szCs w:val="28"/>
              </w:rPr>
            </w:pPr>
          </w:p>
        </w:tc>
        <w:tc>
          <w:tcPr>
            <w:tcW w:w="1517" w:type="dxa"/>
            <w:vMerge/>
            <w:tcBorders>
              <w:left w:val="single" w:sz="8" w:space="0" w:color="000000"/>
              <w:bottom w:val="single" w:sz="8" w:space="0" w:color="000000"/>
              <w:right w:val="single" w:sz="8" w:space="0" w:color="000000"/>
            </w:tcBorders>
            <w:tcMar>
              <w:top w:w="0" w:type="dxa"/>
              <w:left w:w="0" w:type="dxa"/>
              <w:bottom w:w="0" w:type="dxa"/>
              <w:right w:w="0" w:type="dxa"/>
            </w:tcMar>
            <w:vAlign w:val="center"/>
          </w:tcPr>
          <w:p w14:paraId="1B33CFDC" w14:textId="77777777" w:rsidR="0028600E" w:rsidRPr="00DB1114" w:rsidRDefault="0028600E" w:rsidP="001E1BAB">
            <w:pPr>
              <w:autoSpaceDE w:val="0"/>
              <w:autoSpaceDN w:val="0"/>
              <w:adjustRightInd w:val="0"/>
              <w:spacing w:after="0" w:line="240" w:lineRule="auto"/>
              <w:ind w:firstLine="0"/>
              <w:jc w:val="center"/>
              <w:rPr>
                <w:color w:val="auto"/>
                <w:szCs w:val="28"/>
              </w:rPr>
            </w:pPr>
          </w:p>
        </w:tc>
        <w:tc>
          <w:tcPr>
            <w:tcW w:w="1518" w:type="dxa"/>
            <w:vMerge/>
            <w:tcBorders>
              <w:left w:val="single" w:sz="8" w:space="0" w:color="000000"/>
              <w:bottom w:val="single" w:sz="8" w:space="0" w:color="000000"/>
              <w:right w:val="single" w:sz="8" w:space="0" w:color="000000"/>
            </w:tcBorders>
            <w:tcMar>
              <w:top w:w="0" w:type="dxa"/>
              <w:left w:w="0" w:type="dxa"/>
              <w:bottom w:w="0" w:type="dxa"/>
              <w:right w:w="0" w:type="dxa"/>
            </w:tcMar>
            <w:vAlign w:val="center"/>
          </w:tcPr>
          <w:p w14:paraId="2DB9E7B1" w14:textId="77777777" w:rsidR="0028600E" w:rsidRPr="00DB1114" w:rsidRDefault="0028600E" w:rsidP="001E1BAB">
            <w:pPr>
              <w:autoSpaceDE w:val="0"/>
              <w:autoSpaceDN w:val="0"/>
              <w:adjustRightInd w:val="0"/>
              <w:spacing w:after="0" w:line="240" w:lineRule="auto"/>
              <w:ind w:firstLine="0"/>
              <w:jc w:val="center"/>
              <w:rPr>
                <w:color w:val="auto"/>
                <w:szCs w:val="28"/>
              </w:rPr>
            </w:pPr>
          </w:p>
        </w:tc>
        <w:tc>
          <w:tcPr>
            <w:tcW w:w="11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FA30B1"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гірші</w:t>
            </w:r>
          </w:p>
        </w:tc>
        <w:tc>
          <w:tcPr>
            <w:tcW w:w="11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2AC367"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середні</w:t>
            </w:r>
          </w:p>
        </w:tc>
        <w:tc>
          <w:tcPr>
            <w:tcW w:w="11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F971CBD"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кращі</w:t>
            </w:r>
          </w:p>
        </w:tc>
      </w:tr>
      <w:tr w:rsidR="00577137" w:rsidRPr="00DB1114" w14:paraId="7E16B395" w14:textId="77777777" w:rsidTr="00560DD3">
        <w:tc>
          <w:tcPr>
            <w:tcW w:w="28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9E29D5"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Швидкодія мови програмування</w:t>
            </w:r>
          </w:p>
        </w:tc>
        <w:tc>
          <w:tcPr>
            <w:tcW w:w="15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8B7B35D"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X1</w:t>
            </w:r>
          </w:p>
        </w:tc>
        <w:tc>
          <w:tcPr>
            <w:tcW w:w="15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A68BF3D"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Оп/мс</w:t>
            </w:r>
          </w:p>
        </w:tc>
        <w:tc>
          <w:tcPr>
            <w:tcW w:w="11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7D79CC"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10^6</w:t>
            </w:r>
          </w:p>
        </w:tc>
        <w:tc>
          <w:tcPr>
            <w:tcW w:w="11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B683DE"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10^7</w:t>
            </w:r>
          </w:p>
        </w:tc>
        <w:tc>
          <w:tcPr>
            <w:tcW w:w="11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ED9FC1"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10^8</w:t>
            </w:r>
          </w:p>
        </w:tc>
      </w:tr>
      <w:tr w:rsidR="00577137" w:rsidRPr="00DB1114" w14:paraId="524A5193" w14:textId="77777777" w:rsidTr="00560DD3">
        <w:tc>
          <w:tcPr>
            <w:tcW w:w="28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7F460B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Об’єм пам’яті для збереження даних</w:t>
            </w:r>
          </w:p>
        </w:tc>
        <w:tc>
          <w:tcPr>
            <w:tcW w:w="15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52F9451"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X2</w:t>
            </w:r>
          </w:p>
        </w:tc>
        <w:tc>
          <w:tcPr>
            <w:tcW w:w="15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59AB9D"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Мб</w:t>
            </w:r>
          </w:p>
        </w:tc>
        <w:tc>
          <w:tcPr>
            <w:tcW w:w="11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41964C0"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20</w:t>
            </w:r>
          </w:p>
        </w:tc>
        <w:tc>
          <w:tcPr>
            <w:tcW w:w="11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3AF4DE"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15</w:t>
            </w:r>
          </w:p>
        </w:tc>
        <w:tc>
          <w:tcPr>
            <w:tcW w:w="11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9D09753"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5</w:t>
            </w:r>
          </w:p>
        </w:tc>
      </w:tr>
      <w:tr w:rsidR="00577137" w:rsidRPr="00DB1114" w14:paraId="14080D57" w14:textId="77777777" w:rsidTr="00560DD3">
        <w:tc>
          <w:tcPr>
            <w:tcW w:w="28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284926"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Час обробки даних алгоритмом</w:t>
            </w:r>
          </w:p>
        </w:tc>
        <w:tc>
          <w:tcPr>
            <w:tcW w:w="15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8AFAFE"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X3</w:t>
            </w:r>
          </w:p>
        </w:tc>
        <w:tc>
          <w:tcPr>
            <w:tcW w:w="15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ACBA0FD"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мс</w:t>
            </w:r>
          </w:p>
        </w:tc>
        <w:tc>
          <w:tcPr>
            <w:tcW w:w="11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EBE507"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6000</w:t>
            </w:r>
          </w:p>
        </w:tc>
        <w:tc>
          <w:tcPr>
            <w:tcW w:w="11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4BDEC38"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3000</w:t>
            </w:r>
          </w:p>
        </w:tc>
        <w:tc>
          <w:tcPr>
            <w:tcW w:w="11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51C26C4"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600</w:t>
            </w:r>
          </w:p>
        </w:tc>
      </w:tr>
      <w:tr w:rsidR="00577137" w:rsidRPr="00DB1114" w14:paraId="6269E3D9" w14:textId="77777777" w:rsidTr="00560DD3">
        <w:tc>
          <w:tcPr>
            <w:tcW w:w="284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F477CF"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Потенційний об’єм програмного коду</w:t>
            </w:r>
          </w:p>
        </w:tc>
        <w:tc>
          <w:tcPr>
            <w:tcW w:w="151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4A4F254"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X4</w:t>
            </w:r>
          </w:p>
        </w:tc>
        <w:tc>
          <w:tcPr>
            <w:tcW w:w="151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F147D8"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кількість строк коду</w:t>
            </w:r>
          </w:p>
        </w:tc>
        <w:tc>
          <w:tcPr>
            <w:tcW w:w="11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15E26AC"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3000</w:t>
            </w:r>
          </w:p>
        </w:tc>
        <w:tc>
          <w:tcPr>
            <w:tcW w:w="116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FE8255"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2500</w:t>
            </w:r>
          </w:p>
        </w:tc>
        <w:tc>
          <w:tcPr>
            <w:tcW w:w="11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5DAB54B"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color w:val="auto"/>
                <w:szCs w:val="28"/>
              </w:rPr>
              <w:t>1500</w:t>
            </w:r>
          </w:p>
        </w:tc>
      </w:tr>
    </w:tbl>
    <w:p w14:paraId="1356E15D" w14:textId="77777777" w:rsidR="00951250" w:rsidRDefault="00951250" w:rsidP="001E1BAB">
      <w:pPr>
        <w:autoSpaceDE w:val="0"/>
        <w:autoSpaceDN w:val="0"/>
        <w:adjustRightInd w:val="0"/>
        <w:spacing w:after="0"/>
        <w:jc w:val="center"/>
        <w:rPr>
          <w:color w:val="auto"/>
          <w:szCs w:val="28"/>
        </w:rPr>
      </w:pPr>
    </w:p>
    <w:p w14:paraId="071064FC" w14:textId="77777777" w:rsidR="00951250" w:rsidRDefault="00951250" w:rsidP="001E1BAB">
      <w:pPr>
        <w:autoSpaceDE w:val="0"/>
        <w:autoSpaceDN w:val="0"/>
        <w:adjustRightInd w:val="0"/>
        <w:spacing w:after="0"/>
        <w:jc w:val="center"/>
        <w:rPr>
          <w:color w:val="auto"/>
          <w:szCs w:val="28"/>
        </w:rPr>
      </w:pPr>
    </w:p>
    <w:p w14:paraId="1AFED3DE" w14:textId="77777777" w:rsidR="0028600E" w:rsidRPr="00DB1114" w:rsidRDefault="0028600E" w:rsidP="001E1BAB">
      <w:pPr>
        <w:autoSpaceDE w:val="0"/>
        <w:autoSpaceDN w:val="0"/>
        <w:adjustRightInd w:val="0"/>
        <w:spacing w:after="0"/>
        <w:jc w:val="center"/>
        <w:rPr>
          <w:color w:val="auto"/>
          <w:szCs w:val="28"/>
        </w:rPr>
      </w:pPr>
      <w:r w:rsidRPr="00DB1114">
        <w:rPr>
          <w:noProof/>
          <w:color w:val="auto"/>
          <w:szCs w:val="28"/>
        </w:rPr>
        <w:drawing>
          <wp:inline distT="0" distB="0" distL="0" distR="0" wp14:anchorId="2A412D84" wp14:editId="217BF7F2">
            <wp:extent cx="3703955" cy="1828800"/>
            <wp:effectExtent l="0" t="0" r="4445" b="0"/>
            <wp:docPr id="22" name="Диаграмма 2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3D12A797" w14:textId="77777777" w:rsidR="0028600E" w:rsidRDefault="0028600E" w:rsidP="001E1BAB">
      <w:pPr>
        <w:autoSpaceDE w:val="0"/>
        <w:autoSpaceDN w:val="0"/>
        <w:adjustRightInd w:val="0"/>
        <w:spacing w:after="0"/>
        <w:jc w:val="center"/>
        <w:rPr>
          <w:color w:val="auto"/>
          <w:szCs w:val="28"/>
        </w:rPr>
      </w:pPr>
      <w:r w:rsidRPr="00DB1114">
        <w:rPr>
          <w:color w:val="auto"/>
          <w:szCs w:val="28"/>
        </w:rPr>
        <w:t>Рисунок 4.2 – Х1, швидкодія мови програмування</w:t>
      </w:r>
    </w:p>
    <w:p w14:paraId="0FB431B0" w14:textId="77777777" w:rsidR="00951250" w:rsidRPr="00DB1114" w:rsidRDefault="00951250" w:rsidP="001E1BAB">
      <w:pPr>
        <w:autoSpaceDE w:val="0"/>
        <w:autoSpaceDN w:val="0"/>
        <w:adjustRightInd w:val="0"/>
        <w:spacing w:after="0"/>
        <w:jc w:val="center"/>
        <w:rPr>
          <w:color w:val="auto"/>
          <w:szCs w:val="28"/>
        </w:rPr>
      </w:pPr>
    </w:p>
    <w:p w14:paraId="0EE2DAA6" w14:textId="77777777" w:rsidR="0028600E" w:rsidRPr="00DB1114" w:rsidRDefault="0028600E" w:rsidP="001E1BAB">
      <w:pPr>
        <w:autoSpaceDE w:val="0"/>
        <w:autoSpaceDN w:val="0"/>
        <w:adjustRightInd w:val="0"/>
        <w:spacing w:after="0"/>
        <w:jc w:val="center"/>
        <w:rPr>
          <w:color w:val="auto"/>
          <w:szCs w:val="28"/>
        </w:rPr>
      </w:pPr>
      <w:r w:rsidRPr="00DB1114">
        <w:rPr>
          <w:noProof/>
          <w:color w:val="auto"/>
          <w:szCs w:val="28"/>
        </w:rPr>
        <w:drawing>
          <wp:inline distT="0" distB="0" distL="0" distR="0" wp14:anchorId="2BE3D455" wp14:editId="5E559D6A">
            <wp:extent cx="3810000" cy="2400300"/>
            <wp:effectExtent l="0" t="0" r="0" b="1270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inline>
        </w:drawing>
      </w:r>
    </w:p>
    <w:p w14:paraId="2FEABE24" w14:textId="77777777" w:rsidR="0028600E" w:rsidRPr="00DB1114" w:rsidRDefault="0028600E" w:rsidP="001E1BAB">
      <w:pPr>
        <w:autoSpaceDE w:val="0"/>
        <w:autoSpaceDN w:val="0"/>
        <w:adjustRightInd w:val="0"/>
        <w:spacing w:after="0"/>
        <w:jc w:val="center"/>
        <w:rPr>
          <w:color w:val="auto"/>
          <w:szCs w:val="28"/>
        </w:rPr>
      </w:pPr>
      <w:r w:rsidRPr="00DB1114">
        <w:rPr>
          <w:color w:val="auto"/>
          <w:szCs w:val="28"/>
        </w:rPr>
        <w:t>Рисунок 4.3 – Х2, об’єм пам’яті для збереження даних</w:t>
      </w:r>
    </w:p>
    <w:p w14:paraId="5B8D2885" w14:textId="77777777" w:rsidR="0028600E" w:rsidRPr="00DB1114" w:rsidRDefault="0028600E" w:rsidP="001E1BAB">
      <w:pPr>
        <w:autoSpaceDE w:val="0"/>
        <w:autoSpaceDN w:val="0"/>
        <w:adjustRightInd w:val="0"/>
        <w:spacing w:after="0"/>
        <w:jc w:val="center"/>
        <w:rPr>
          <w:color w:val="auto"/>
          <w:szCs w:val="28"/>
        </w:rPr>
      </w:pPr>
      <w:r w:rsidRPr="00DB1114">
        <w:rPr>
          <w:noProof/>
          <w:color w:val="auto"/>
          <w:szCs w:val="28"/>
        </w:rPr>
        <w:drawing>
          <wp:inline distT="0" distB="0" distL="0" distR="0" wp14:anchorId="1584D1DD" wp14:editId="2373C369">
            <wp:extent cx="3810000" cy="2298700"/>
            <wp:effectExtent l="0" t="0" r="0" b="1270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10000" cy="2298700"/>
                    </a:xfrm>
                    <a:prstGeom prst="rect">
                      <a:avLst/>
                    </a:prstGeom>
                    <a:noFill/>
                    <a:ln>
                      <a:noFill/>
                    </a:ln>
                  </pic:spPr>
                </pic:pic>
              </a:graphicData>
            </a:graphic>
          </wp:inline>
        </w:drawing>
      </w:r>
    </w:p>
    <w:p w14:paraId="51584E0F" w14:textId="77777777" w:rsidR="0028600E" w:rsidRDefault="0028600E" w:rsidP="001E1BAB">
      <w:pPr>
        <w:autoSpaceDE w:val="0"/>
        <w:autoSpaceDN w:val="0"/>
        <w:adjustRightInd w:val="0"/>
        <w:spacing w:after="0"/>
        <w:jc w:val="center"/>
        <w:rPr>
          <w:color w:val="auto"/>
          <w:szCs w:val="28"/>
        </w:rPr>
      </w:pPr>
      <w:r w:rsidRPr="00DB1114">
        <w:rPr>
          <w:color w:val="auto"/>
          <w:szCs w:val="28"/>
        </w:rPr>
        <w:t>Рисунок 4.4 – Х3, час обробки даних алгоритмом</w:t>
      </w:r>
    </w:p>
    <w:p w14:paraId="43B763D3" w14:textId="77777777" w:rsidR="00951250" w:rsidRPr="00DB1114" w:rsidRDefault="00951250" w:rsidP="001E1BAB">
      <w:pPr>
        <w:autoSpaceDE w:val="0"/>
        <w:autoSpaceDN w:val="0"/>
        <w:adjustRightInd w:val="0"/>
        <w:spacing w:after="0"/>
        <w:jc w:val="center"/>
        <w:rPr>
          <w:color w:val="auto"/>
          <w:szCs w:val="28"/>
        </w:rPr>
      </w:pPr>
    </w:p>
    <w:p w14:paraId="6D7D6F57" w14:textId="77777777" w:rsidR="0028600E" w:rsidRPr="00DB1114" w:rsidRDefault="0028600E" w:rsidP="001E1BAB">
      <w:pPr>
        <w:autoSpaceDE w:val="0"/>
        <w:autoSpaceDN w:val="0"/>
        <w:adjustRightInd w:val="0"/>
        <w:spacing w:after="0"/>
        <w:jc w:val="center"/>
        <w:rPr>
          <w:color w:val="auto"/>
          <w:szCs w:val="28"/>
        </w:rPr>
      </w:pPr>
      <w:r w:rsidRPr="00DB1114">
        <w:rPr>
          <w:noProof/>
          <w:color w:val="auto"/>
          <w:szCs w:val="28"/>
        </w:rPr>
        <w:drawing>
          <wp:inline distT="0" distB="0" distL="0" distR="0" wp14:anchorId="2B1C487F" wp14:editId="7715F033">
            <wp:extent cx="3810000" cy="2311400"/>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10000" cy="2311400"/>
                    </a:xfrm>
                    <a:prstGeom prst="rect">
                      <a:avLst/>
                    </a:prstGeom>
                    <a:noFill/>
                    <a:ln>
                      <a:noFill/>
                    </a:ln>
                  </pic:spPr>
                </pic:pic>
              </a:graphicData>
            </a:graphic>
          </wp:inline>
        </w:drawing>
      </w:r>
    </w:p>
    <w:p w14:paraId="002546B5" w14:textId="77777777" w:rsidR="0028600E" w:rsidRPr="00DB1114" w:rsidRDefault="0028600E" w:rsidP="001E1BAB">
      <w:pPr>
        <w:autoSpaceDE w:val="0"/>
        <w:autoSpaceDN w:val="0"/>
        <w:adjustRightInd w:val="0"/>
        <w:spacing w:after="0"/>
        <w:jc w:val="center"/>
        <w:rPr>
          <w:color w:val="auto"/>
          <w:szCs w:val="28"/>
        </w:rPr>
      </w:pPr>
      <w:r w:rsidRPr="00DB1114">
        <w:rPr>
          <w:color w:val="auto"/>
          <w:szCs w:val="28"/>
        </w:rPr>
        <w:t>Рисунок 4.5 – Х4, потенційний об’єм програмного коду</w:t>
      </w:r>
    </w:p>
    <w:p w14:paraId="31164906" w14:textId="77777777" w:rsidR="0028600E" w:rsidRPr="00DB1114" w:rsidRDefault="0028600E" w:rsidP="001E1BAB">
      <w:pPr>
        <w:autoSpaceDE w:val="0"/>
        <w:autoSpaceDN w:val="0"/>
        <w:adjustRightInd w:val="0"/>
        <w:spacing w:after="0"/>
        <w:jc w:val="both"/>
        <w:rPr>
          <w:color w:val="auto"/>
          <w:szCs w:val="28"/>
        </w:rPr>
      </w:pPr>
    </w:p>
    <w:p w14:paraId="3EFC38A8"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Після детального обговорення й аналізу кожний експерт оцінює ступінь важливості кожного параметру для конкретно поставленої цілі – розробка програмного продукту, який дає найбільш точні оцінки ознакам якості зображень.</w:t>
      </w:r>
    </w:p>
    <w:p w14:paraId="6D166636"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Значимість кожного параметра визначається методом попарного порівняння. Оцінку проводить експертна комісія із 7 людей. Визначення коефіцієнтів значимості передбачає:</w:t>
      </w:r>
    </w:p>
    <w:p w14:paraId="0F5C1603"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визначення рівня значимості параметра шляхом присвоєння різних рангів;</w:t>
      </w:r>
    </w:p>
    <w:p w14:paraId="5AC5363F"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перевірку придатності експертних оцінок для подальшого використання;</w:t>
      </w:r>
    </w:p>
    <w:p w14:paraId="5ABF01D3"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визначення оцінки попарного пріоритету параметрів;</w:t>
      </w:r>
    </w:p>
    <w:p w14:paraId="6CB5EDEA"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обробку результатів та визначення коефіцієнту значимості.</w:t>
      </w:r>
    </w:p>
    <w:p w14:paraId="1A752A4A"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Результати експертного ранжування наведені у таблиці 4.3.</w:t>
      </w:r>
    </w:p>
    <w:p w14:paraId="1BE40B2A" w14:textId="77777777" w:rsidR="0028600E" w:rsidRPr="00DB1114" w:rsidRDefault="0028600E" w:rsidP="001E1BAB">
      <w:pPr>
        <w:autoSpaceDE w:val="0"/>
        <w:autoSpaceDN w:val="0"/>
        <w:adjustRightInd w:val="0"/>
        <w:spacing w:after="0"/>
        <w:ind w:firstLine="709"/>
        <w:jc w:val="both"/>
        <w:rPr>
          <w:color w:val="auto"/>
          <w:szCs w:val="28"/>
        </w:rPr>
      </w:pPr>
    </w:p>
    <w:p w14:paraId="168CF92A"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Таблиця 4.3 – Результати ранжування параметрів</w:t>
      </w:r>
    </w:p>
    <w:tbl>
      <w:tblPr>
        <w:tblW w:w="9547" w:type="dxa"/>
        <w:jc w:val="center"/>
        <w:tblLayout w:type="fixed"/>
        <w:tblLook w:val="0000" w:firstRow="0" w:lastRow="0" w:firstColumn="0" w:lastColumn="0" w:noHBand="0" w:noVBand="0"/>
      </w:tblPr>
      <w:tblGrid>
        <w:gridCol w:w="1570"/>
        <w:gridCol w:w="1973"/>
        <w:gridCol w:w="1098"/>
        <w:gridCol w:w="291"/>
        <w:gridCol w:w="291"/>
        <w:gridCol w:w="291"/>
        <w:gridCol w:w="291"/>
        <w:gridCol w:w="291"/>
        <w:gridCol w:w="291"/>
        <w:gridCol w:w="458"/>
        <w:gridCol w:w="850"/>
        <w:gridCol w:w="1086"/>
        <w:gridCol w:w="766"/>
      </w:tblGrid>
      <w:tr w:rsidR="00577137" w:rsidRPr="00DB1114" w14:paraId="3F0635FE" w14:textId="77777777" w:rsidTr="00577137">
        <w:trPr>
          <w:jc w:val="center"/>
        </w:trPr>
        <w:tc>
          <w:tcPr>
            <w:tcW w:w="1570"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393F8EDC"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Позначення параметра</w:t>
            </w:r>
          </w:p>
        </w:tc>
        <w:tc>
          <w:tcPr>
            <w:tcW w:w="1973"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56585627" w14:textId="77777777" w:rsidR="0028600E" w:rsidRPr="00DB1114" w:rsidRDefault="0028600E" w:rsidP="001E1BAB">
            <w:pPr>
              <w:autoSpaceDE w:val="0"/>
              <w:autoSpaceDN w:val="0"/>
              <w:adjustRightInd w:val="0"/>
              <w:spacing w:after="0" w:line="240" w:lineRule="auto"/>
              <w:ind w:firstLine="0"/>
              <w:jc w:val="center"/>
              <w:rPr>
                <w:bCs/>
                <w:color w:val="auto"/>
                <w:szCs w:val="28"/>
              </w:rPr>
            </w:pPr>
            <w:r w:rsidRPr="00DB1114">
              <w:rPr>
                <w:bCs/>
                <w:color w:val="auto"/>
                <w:szCs w:val="28"/>
              </w:rPr>
              <w:t>Назва параметра</w:t>
            </w:r>
          </w:p>
        </w:tc>
        <w:tc>
          <w:tcPr>
            <w:tcW w:w="1098" w:type="dxa"/>
            <w:vMerge w:val="restart"/>
            <w:tcBorders>
              <w:top w:val="single" w:sz="8" w:space="0" w:color="000000"/>
              <w:left w:val="single" w:sz="8" w:space="0" w:color="000000"/>
              <w:right w:val="single" w:sz="8" w:space="0" w:color="000000"/>
            </w:tcBorders>
            <w:tcMar>
              <w:top w:w="0" w:type="dxa"/>
              <w:left w:w="28" w:type="dxa"/>
              <w:bottom w:w="0" w:type="dxa"/>
              <w:right w:w="28" w:type="dxa"/>
            </w:tcMar>
            <w:vAlign w:val="center"/>
          </w:tcPr>
          <w:p w14:paraId="15EDF3E8" w14:textId="77777777" w:rsidR="0028600E" w:rsidRPr="00DB1114" w:rsidRDefault="0028600E" w:rsidP="001E1BAB">
            <w:pPr>
              <w:autoSpaceDE w:val="0"/>
              <w:autoSpaceDN w:val="0"/>
              <w:adjustRightInd w:val="0"/>
              <w:spacing w:after="0" w:line="240" w:lineRule="auto"/>
              <w:ind w:firstLine="0"/>
              <w:jc w:val="center"/>
              <w:rPr>
                <w:bCs/>
                <w:color w:val="auto"/>
                <w:szCs w:val="28"/>
              </w:rPr>
            </w:pPr>
            <w:r w:rsidRPr="00DB1114">
              <w:rPr>
                <w:bCs/>
                <w:color w:val="auto"/>
                <w:szCs w:val="28"/>
              </w:rPr>
              <w:t>Одиниці виміру</w:t>
            </w:r>
          </w:p>
        </w:tc>
        <w:tc>
          <w:tcPr>
            <w:tcW w:w="2204" w:type="dxa"/>
            <w:gridSpan w:val="7"/>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B2C7AC"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Ранг параметра за оцінкою експерта</w:t>
            </w:r>
          </w:p>
        </w:tc>
        <w:tc>
          <w:tcPr>
            <w:tcW w:w="850"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39A2FAC2"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 xml:space="preserve">Сума рангів </w:t>
            </w:r>
            <w:r w:rsidRPr="00DB1114">
              <w:rPr>
                <w:bCs/>
                <w:i/>
                <w:iCs/>
                <w:color w:val="auto"/>
                <w:szCs w:val="28"/>
              </w:rPr>
              <w:t>R</w:t>
            </w:r>
            <w:r w:rsidRPr="00DB1114">
              <w:rPr>
                <w:bCs/>
                <w:i/>
                <w:iCs/>
                <w:color w:val="auto"/>
                <w:szCs w:val="28"/>
                <w:vertAlign w:val="subscript"/>
              </w:rPr>
              <w:t>i</w:t>
            </w:r>
          </w:p>
        </w:tc>
        <w:tc>
          <w:tcPr>
            <w:tcW w:w="1086"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3C7AC62F"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color w:val="auto"/>
                <w:szCs w:val="28"/>
              </w:rPr>
              <w:t xml:space="preserve">Відхилення </w:t>
            </w:r>
            <w:r w:rsidRPr="00DB1114">
              <w:rPr>
                <w:bCs/>
                <w:i/>
                <w:iCs/>
                <w:color w:val="auto"/>
                <w:szCs w:val="28"/>
              </w:rPr>
              <w:t>Δ</w:t>
            </w:r>
            <w:r w:rsidRPr="00DB1114">
              <w:rPr>
                <w:bCs/>
                <w:i/>
                <w:iCs/>
                <w:color w:val="auto"/>
                <w:szCs w:val="28"/>
                <w:vertAlign w:val="subscript"/>
              </w:rPr>
              <w:t>i</w:t>
            </w:r>
          </w:p>
        </w:tc>
        <w:tc>
          <w:tcPr>
            <w:tcW w:w="766"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4D11CD85"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bCs/>
                <w:i/>
                <w:iCs/>
                <w:color w:val="auto"/>
                <w:szCs w:val="28"/>
              </w:rPr>
              <w:t>Δ</w:t>
            </w:r>
            <w:r w:rsidRPr="00DB1114">
              <w:rPr>
                <w:bCs/>
                <w:i/>
                <w:iCs/>
                <w:color w:val="auto"/>
                <w:szCs w:val="28"/>
                <w:vertAlign w:val="subscript"/>
              </w:rPr>
              <w:t>i</w:t>
            </w:r>
            <w:r w:rsidRPr="00DB1114">
              <w:rPr>
                <w:bCs/>
                <w:i/>
                <w:iCs/>
                <w:color w:val="auto"/>
                <w:szCs w:val="28"/>
                <w:vertAlign w:val="superscript"/>
              </w:rPr>
              <w:t>2</w:t>
            </w:r>
          </w:p>
        </w:tc>
      </w:tr>
      <w:tr w:rsidR="00577137" w:rsidRPr="00DB1114" w14:paraId="6558075D" w14:textId="77777777" w:rsidTr="00577137">
        <w:trPr>
          <w:jc w:val="center"/>
        </w:trPr>
        <w:tc>
          <w:tcPr>
            <w:tcW w:w="1570" w:type="dxa"/>
            <w:vMerge/>
            <w:tcBorders>
              <w:left w:val="single" w:sz="8" w:space="0" w:color="000000"/>
              <w:bottom w:val="single" w:sz="8" w:space="0" w:color="000000"/>
              <w:right w:val="single" w:sz="8" w:space="0" w:color="000000"/>
            </w:tcBorders>
            <w:tcMar>
              <w:top w:w="0" w:type="dxa"/>
              <w:left w:w="0" w:type="dxa"/>
              <w:bottom w:w="0" w:type="dxa"/>
              <w:right w:w="0" w:type="dxa"/>
            </w:tcMar>
            <w:vAlign w:val="center"/>
          </w:tcPr>
          <w:p w14:paraId="6C522078" w14:textId="77777777" w:rsidR="0028600E" w:rsidRPr="00DB1114" w:rsidRDefault="0028600E" w:rsidP="001E1BAB">
            <w:pPr>
              <w:autoSpaceDE w:val="0"/>
              <w:autoSpaceDN w:val="0"/>
              <w:adjustRightInd w:val="0"/>
              <w:spacing w:after="0" w:line="240" w:lineRule="auto"/>
              <w:ind w:firstLine="0"/>
              <w:jc w:val="center"/>
              <w:rPr>
                <w:color w:val="auto"/>
                <w:szCs w:val="28"/>
              </w:rPr>
            </w:pPr>
          </w:p>
        </w:tc>
        <w:tc>
          <w:tcPr>
            <w:tcW w:w="1973" w:type="dxa"/>
            <w:vMerge/>
            <w:tcBorders>
              <w:left w:val="single" w:sz="8" w:space="0" w:color="000000"/>
              <w:bottom w:val="single" w:sz="8" w:space="0" w:color="000000"/>
              <w:right w:val="single" w:sz="8" w:space="0" w:color="000000"/>
            </w:tcBorders>
            <w:tcMar>
              <w:top w:w="0" w:type="dxa"/>
              <w:left w:w="0" w:type="dxa"/>
              <w:bottom w:w="0" w:type="dxa"/>
              <w:right w:w="0" w:type="dxa"/>
            </w:tcMar>
          </w:tcPr>
          <w:p w14:paraId="25B49B93" w14:textId="77777777" w:rsidR="0028600E" w:rsidRPr="00DB1114" w:rsidRDefault="0028600E" w:rsidP="001E1BAB">
            <w:pPr>
              <w:autoSpaceDE w:val="0"/>
              <w:autoSpaceDN w:val="0"/>
              <w:adjustRightInd w:val="0"/>
              <w:spacing w:after="0" w:line="240" w:lineRule="auto"/>
              <w:ind w:firstLine="0"/>
              <w:jc w:val="both"/>
              <w:rPr>
                <w:b/>
                <w:bCs/>
                <w:color w:val="auto"/>
                <w:szCs w:val="28"/>
              </w:rPr>
            </w:pPr>
          </w:p>
        </w:tc>
        <w:tc>
          <w:tcPr>
            <w:tcW w:w="1098" w:type="dxa"/>
            <w:vMerge/>
            <w:tcBorders>
              <w:left w:val="single" w:sz="8" w:space="0" w:color="000000"/>
              <w:bottom w:val="single" w:sz="8" w:space="0" w:color="000000"/>
              <w:right w:val="single" w:sz="8" w:space="0" w:color="000000"/>
            </w:tcBorders>
            <w:tcMar>
              <w:top w:w="0" w:type="dxa"/>
              <w:left w:w="0" w:type="dxa"/>
              <w:bottom w:w="0" w:type="dxa"/>
              <w:right w:w="0" w:type="dxa"/>
            </w:tcMar>
          </w:tcPr>
          <w:p w14:paraId="1CC1132C" w14:textId="77777777" w:rsidR="0028600E" w:rsidRPr="00DB1114" w:rsidRDefault="0028600E" w:rsidP="001E1BAB">
            <w:pPr>
              <w:autoSpaceDE w:val="0"/>
              <w:autoSpaceDN w:val="0"/>
              <w:adjustRightInd w:val="0"/>
              <w:spacing w:after="0" w:line="240" w:lineRule="auto"/>
              <w:ind w:firstLine="0"/>
              <w:jc w:val="both"/>
              <w:rPr>
                <w:b/>
                <w:bCs/>
                <w:color w:val="auto"/>
                <w:szCs w:val="28"/>
              </w:rPr>
            </w:pP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6093E60"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bCs/>
                <w:color w:val="auto"/>
                <w:szCs w:val="28"/>
              </w:rPr>
              <w:t>1</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AAB5FB"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bCs/>
                <w:color w:val="auto"/>
                <w:szCs w:val="28"/>
              </w:rPr>
              <w:t>2</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140E22"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bCs/>
                <w:color w:val="auto"/>
                <w:szCs w:val="28"/>
              </w:rPr>
              <w:t>3</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6F3825"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bCs/>
                <w:color w:val="auto"/>
                <w:szCs w:val="28"/>
              </w:rPr>
              <w:t>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8C9BEC8"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bCs/>
                <w:color w:val="auto"/>
                <w:szCs w:val="28"/>
              </w:rPr>
              <w:t>5</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A8C23D"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bCs/>
                <w:color w:val="auto"/>
                <w:szCs w:val="28"/>
              </w:rPr>
              <w:t>6</w:t>
            </w:r>
          </w:p>
        </w:tc>
        <w:tc>
          <w:tcPr>
            <w:tcW w:w="4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309839"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bCs/>
                <w:color w:val="auto"/>
                <w:szCs w:val="28"/>
              </w:rPr>
              <w:t>7</w:t>
            </w:r>
          </w:p>
        </w:tc>
        <w:tc>
          <w:tcPr>
            <w:tcW w:w="850" w:type="dxa"/>
            <w:vMerge/>
            <w:tcBorders>
              <w:left w:val="single" w:sz="8" w:space="0" w:color="000000"/>
              <w:bottom w:val="single" w:sz="8" w:space="0" w:color="000000"/>
              <w:right w:val="single" w:sz="8" w:space="0" w:color="000000"/>
            </w:tcBorders>
            <w:tcMar>
              <w:top w:w="0" w:type="dxa"/>
              <w:left w:w="0" w:type="dxa"/>
              <w:bottom w:w="0" w:type="dxa"/>
              <w:right w:w="0" w:type="dxa"/>
            </w:tcMar>
            <w:vAlign w:val="center"/>
          </w:tcPr>
          <w:p w14:paraId="624C720F" w14:textId="77777777" w:rsidR="0028600E" w:rsidRPr="00DB1114" w:rsidRDefault="0028600E" w:rsidP="001E1BAB">
            <w:pPr>
              <w:autoSpaceDE w:val="0"/>
              <w:autoSpaceDN w:val="0"/>
              <w:adjustRightInd w:val="0"/>
              <w:spacing w:after="0" w:line="240" w:lineRule="auto"/>
              <w:ind w:firstLine="0"/>
              <w:jc w:val="both"/>
              <w:rPr>
                <w:color w:val="auto"/>
                <w:szCs w:val="28"/>
              </w:rPr>
            </w:pPr>
          </w:p>
        </w:tc>
        <w:tc>
          <w:tcPr>
            <w:tcW w:w="1086" w:type="dxa"/>
            <w:vMerge/>
            <w:tcBorders>
              <w:left w:val="single" w:sz="8" w:space="0" w:color="000000"/>
              <w:bottom w:val="single" w:sz="8" w:space="0" w:color="000000"/>
              <w:right w:val="single" w:sz="8" w:space="0" w:color="000000"/>
            </w:tcBorders>
            <w:tcMar>
              <w:top w:w="0" w:type="dxa"/>
              <w:left w:w="0" w:type="dxa"/>
              <w:bottom w:w="0" w:type="dxa"/>
              <w:right w:w="0" w:type="dxa"/>
            </w:tcMar>
            <w:vAlign w:val="center"/>
          </w:tcPr>
          <w:p w14:paraId="29C0A1DC" w14:textId="77777777" w:rsidR="0028600E" w:rsidRPr="00DB1114" w:rsidRDefault="0028600E" w:rsidP="001E1BAB">
            <w:pPr>
              <w:autoSpaceDE w:val="0"/>
              <w:autoSpaceDN w:val="0"/>
              <w:adjustRightInd w:val="0"/>
              <w:spacing w:after="0" w:line="240" w:lineRule="auto"/>
              <w:ind w:firstLine="0"/>
              <w:jc w:val="both"/>
              <w:rPr>
                <w:color w:val="auto"/>
                <w:szCs w:val="28"/>
              </w:rPr>
            </w:pPr>
          </w:p>
        </w:tc>
        <w:tc>
          <w:tcPr>
            <w:tcW w:w="766" w:type="dxa"/>
            <w:vMerge/>
            <w:tcBorders>
              <w:left w:val="single" w:sz="8" w:space="0" w:color="000000"/>
              <w:bottom w:val="single" w:sz="8" w:space="0" w:color="000000"/>
              <w:right w:val="single" w:sz="8" w:space="0" w:color="000000"/>
            </w:tcBorders>
            <w:tcMar>
              <w:top w:w="0" w:type="dxa"/>
              <w:left w:w="0" w:type="dxa"/>
              <w:bottom w:w="0" w:type="dxa"/>
              <w:right w:w="0" w:type="dxa"/>
            </w:tcMar>
            <w:vAlign w:val="center"/>
          </w:tcPr>
          <w:p w14:paraId="5E0E4ACA" w14:textId="77777777" w:rsidR="0028600E" w:rsidRPr="00DB1114" w:rsidRDefault="0028600E" w:rsidP="001E1BAB">
            <w:pPr>
              <w:autoSpaceDE w:val="0"/>
              <w:autoSpaceDN w:val="0"/>
              <w:adjustRightInd w:val="0"/>
              <w:spacing w:after="0" w:line="240" w:lineRule="auto"/>
              <w:ind w:firstLine="0"/>
              <w:jc w:val="both"/>
              <w:rPr>
                <w:color w:val="auto"/>
                <w:szCs w:val="28"/>
              </w:rPr>
            </w:pPr>
          </w:p>
        </w:tc>
      </w:tr>
      <w:tr w:rsidR="00577137" w:rsidRPr="00DB1114" w14:paraId="0FD16DAF" w14:textId="77777777" w:rsidTr="00577137">
        <w:trPr>
          <w:trHeight w:val="244"/>
          <w:jc w:val="center"/>
        </w:trPr>
        <w:tc>
          <w:tcPr>
            <w:tcW w:w="1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D1F6EC5"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i/>
                <w:iCs/>
                <w:color w:val="auto"/>
                <w:szCs w:val="28"/>
              </w:rPr>
              <w:t>X1</w:t>
            </w:r>
          </w:p>
        </w:tc>
        <w:tc>
          <w:tcPr>
            <w:tcW w:w="197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E982A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Швидкодія мови програмування</w:t>
            </w:r>
          </w:p>
        </w:tc>
        <w:tc>
          <w:tcPr>
            <w:tcW w:w="10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E467A6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Оп/мс</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D3195E"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80CAFE"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F853AF"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1AF249C"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71C4BD0"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3954DE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4</w:t>
            </w:r>
          </w:p>
        </w:tc>
        <w:tc>
          <w:tcPr>
            <w:tcW w:w="4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1DB04A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4</w:t>
            </w:r>
          </w:p>
        </w:tc>
        <w:tc>
          <w:tcPr>
            <w:tcW w:w="8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A4ED4F0"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25</w:t>
            </w:r>
          </w:p>
        </w:tc>
        <w:tc>
          <w:tcPr>
            <w:tcW w:w="10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4BB33D"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0.5</w:t>
            </w:r>
          </w:p>
        </w:tc>
        <w:tc>
          <w:tcPr>
            <w:tcW w:w="7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27D98B"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0,25</w:t>
            </w:r>
          </w:p>
        </w:tc>
      </w:tr>
      <w:tr w:rsidR="00577137" w:rsidRPr="00DB1114" w14:paraId="166CE412" w14:textId="77777777" w:rsidTr="00577137">
        <w:trPr>
          <w:trHeight w:val="60"/>
          <w:jc w:val="center"/>
        </w:trPr>
        <w:tc>
          <w:tcPr>
            <w:tcW w:w="1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699149"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i/>
                <w:iCs/>
                <w:color w:val="auto"/>
                <w:szCs w:val="28"/>
              </w:rPr>
              <w:t>X2</w:t>
            </w:r>
          </w:p>
        </w:tc>
        <w:tc>
          <w:tcPr>
            <w:tcW w:w="197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F79F00"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Об’єм пам’яті для збереження даних</w:t>
            </w:r>
          </w:p>
        </w:tc>
        <w:tc>
          <w:tcPr>
            <w:tcW w:w="10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9B71AE"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Мб</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650046"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2</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C82BA9"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33FCF02"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1F55513"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CD691C"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461B49"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4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6918E44"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8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90BC33B"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21</w:t>
            </w:r>
          </w:p>
        </w:tc>
        <w:tc>
          <w:tcPr>
            <w:tcW w:w="10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34DAA4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-3.5</w:t>
            </w:r>
          </w:p>
        </w:tc>
        <w:tc>
          <w:tcPr>
            <w:tcW w:w="7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58ABC76"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12.25</w:t>
            </w:r>
          </w:p>
        </w:tc>
      </w:tr>
      <w:tr w:rsidR="00577137" w:rsidRPr="00DB1114" w14:paraId="6B0E1B57" w14:textId="77777777" w:rsidTr="00577137">
        <w:trPr>
          <w:trHeight w:val="60"/>
          <w:jc w:val="center"/>
        </w:trPr>
        <w:tc>
          <w:tcPr>
            <w:tcW w:w="1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A763AE9"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i/>
                <w:iCs/>
                <w:color w:val="auto"/>
                <w:szCs w:val="28"/>
              </w:rPr>
              <w:t>X3</w:t>
            </w:r>
          </w:p>
        </w:tc>
        <w:tc>
          <w:tcPr>
            <w:tcW w:w="197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4BEFB92"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Час обробки даних алгоритмом</w:t>
            </w:r>
          </w:p>
        </w:tc>
        <w:tc>
          <w:tcPr>
            <w:tcW w:w="10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C604B4"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Мс</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AF401C"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E3B6065"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6EDBDA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991D45C"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8CB0B4"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263B6B7"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4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66575B3"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8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D615189"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23</w:t>
            </w:r>
          </w:p>
        </w:tc>
        <w:tc>
          <w:tcPr>
            <w:tcW w:w="10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81B1D7"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-1.5</w:t>
            </w:r>
          </w:p>
        </w:tc>
        <w:tc>
          <w:tcPr>
            <w:tcW w:w="7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903A01"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2.25</w:t>
            </w:r>
          </w:p>
        </w:tc>
      </w:tr>
      <w:tr w:rsidR="00577137" w:rsidRPr="00DB1114" w14:paraId="5435B80A" w14:textId="77777777" w:rsidTr="00577137">
        <w:trPr>
          <w:jc w:val="center"/>
        </w:trPr>
        <w:tc>
          <w:tcPr>
            <w:tcW w:w="1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3BD6CA" w14:textId="77777777" w:rsidR="0028600E" w:rsidRPr="00DB1114" w:rsidRDefault="0028600E" w:rsidP="001E1BAB">
            <w:pPr>
              <w:autoSpaceDE w:val="0"/>
              <w:autoSpaceDN w:val="0"/>
              <w:adjustRightInd w:val="0"/>
              <w:spacing w:after="0" w:line="240" w:lineRule="auto"/>
              <w:ind w:firstLine="0"/>
              <w:jc w:val="center"/>
              <w:rPr>
                <w:color w:val="auto"/>
                <w:szCs w:val="28"/>
              </w:rPr>
            </w:pPr>
            <w:r w:rsidRPr="00DB1114">
              <w:rPr>
                <w:i/>
                <w:iCs/>
                <w:color w:val="auto"/>
                <w:szCs w:val="28"/>
              </w:rPr>
              <w:t>X4</w:t>
            </w:r>
          </w:p>
        </w:tc>
        <w:tc>
          <w:tcPr>
            <w:tcW w:w="197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ABB25C"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Потенційний об’єм програмного коду</w:t>
            </w:r>
          </w:p>
        </w:tc>
        <w:tc>
          <w:tcPr>
            <w:tcW w:w="1098" w:type="dxa"/>
            <w:tcBorders>
              <w:top w:val="single" w:sz="8" w:space="0" w:color="000000"/>
              <w:left w:val="single" w:sz="8" w:space="0" w:color="000000"/>
              <w:bottom w:val="single" w:sz="8" w:space="0" w:color="000000"/>
              <w:right w:val="single" w:sz="8" w:space="0" w:color="000000"/>
            </w:tcBorders>
            <w:tcMar>
              <w:top w:w="0" w:type="dxa"/>
              <w:left w:w="28" w:type="dxa"/>
              <w:bottom w:w="0" w:type="dxa"/>
              <w:right w:w="28" w:type="dxa"/>
            </w:tcMar>
            <w:vAlign w:val="center"/>
          </w:tcPr>
          <w:p w14:paraId="6EE66F5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кількість строк коду</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4ABA52"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5</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DAA18C"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5</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87455D1"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0D2A97"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E27997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37C720"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4</w:t>
            </w:r>
          </w:p>
        </w:tc>
        <w:tc>
          <w:tcPr>
            <w:tcW w:w="4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6DEB604"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 xml:space="preserve"> 4</w:t>
            </w:r>
          </w:p>
        </w:tc>
        <w:tc>
          <w:tcPr>
            <w:tcW w:w="8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F9BBC7"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29</w:t>
            </w:r>
          </w:p>
        </w:tc>
        <w:tc>
          <w:tcPr>
            <w:tcW w:w="10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A5A0F9"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4.5</w:t>
            </w:r>
          </w:p>
        </w:tc>
        <w:tc>
          <w:tcPr>
            <w:tcW w:w="7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1D6EF0"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20.25</w:t>
            </w:r>
          </w:p>
        </w:tc>
      </w:tr>
      <w:tr w:rsidR="00577137" w:rsidRPr="00DB1114" w14:paraId="31192EA9" w14:textId="77777777" w:rsidTr="00577137">
        <w:trPr>
          <w:trHeight w:val="60"/>
          <w:jc w:val="center"/>
        </w:trPr>
        <w:tc>
          <w:tcPr>
            <w:tcW w:w="157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BE24315" w14:textId="77777777" w:rsidR="0028600E" w:rsidRPr="00DB1114" w:rsidRDefault="0028600E" w:rsidP="001E1BAB">
            <w:pPr>
              <w:autoSpaceDE w:val="0"/>
              <w:autoSpaceDN w:val="0"/>
              <w:adjustRightInd w:val="0"/>
              <w:spacing w:after="0" w:line="240" w:lineRule="auto"/>
              <w:ind w:firstLine="0"/>
              <w:jc w:val="center"/>
              <w:outlineLvl w:val="8"/>
              <w:rPr>
                <w:color w:val="auto"/>
                <w:szCs w:val="28"/>
              </w:rPr>
            </w:pPr>
          </w:p>
        </w:tc>
        <w:tc>
          <w:tcPr>
            <w:tcW w:w="197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34423D"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Разом</w:t>
            </w:r>
          </w:p>
        </w:tc>
        <w:tc>
          <w:tcPr>
            <w:tcW w:w="109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DDEE2F" w14:textId="77777777" w:rsidR="0028600E" w:rsidRPr="00DB1114" w:rsidRDefault="0028600E" w:rsidP="001E1BAB">
            <w:pPr>
              <w:autoSpaceDE w:val="0"/>
              <w:autoSpaceDN w:val="0"/>
              <w:adjustRightInd w:val="0"/>
              <w:spacing w:after="0" w:line="240" w:lineRule="auto"/>
              <w:ind w:firstLine="0"/>
              <w:jc w:val="both"/>
              <w:rPr>
                <w:color w:val="auto"/>
                <w:szCs w:val="28"/>
              </w:rPr>
            </w:pP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075A9D"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14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F2C1532"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14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9360909"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14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05915C"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14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A65043"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14</w:t>
            </w:r>
          </w:p>
        </w:tc>
        <w:tc>
          <w:tcPr>
            <w:tcW w:w="29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861EC04"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14</w:t>
            </w:r>
          </w:p>
        </w:tc>
        <w:tc>
          <w:tcPr>
            <w:tcW w:w="45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A8087A"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14</w:t>
            </w:r>
          </w:p>
        </w:tc>
        <w:tc>
          <w:tcPr>
            <w:tcW w:w="850"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5A24E8"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98</w:t>
            </w:r>
          </w:p>
        </w:tc>
        <w:tc>
          <w:tcPr>
            <w:tcW w:w="10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46CA65"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0</w:t>
            </w:r>
          </w:p>
        </w:tc>
        <w:tc>
          <w:tcPr>
            <w:tcW w:w="76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BCF771C" w14:textId="77777777" w:rsidR="0028600E" w:rsidRPr="00DB1114" w:rsidRDefault="0028600E" w:rsidP="001E1BAB">
            <w:pPr>
              <w:autoSpaceDE w:val="0"/>
              <w:autoSpaceDN w:val="0"/>
              <w:adjustRightInd w:val="0"/>
              <w:spacing w:after="0" w:line="240" w:lineRule="auto"/>
              <w:ind w:firstLine="0"/>
              <w:jc w:val="both"/>
              <w:rPr>
                <w:color w:val="auto"/>
                <w:szCs w:val="28"/>
              </w:rPr>
            </w:pPr>
            <w:r w:rsidRPr="00DB1114">
              <w:rPr>
                <w:color w:val="auto"/>
                <w:szCs w:val="28"/>
              </w:rPr>
              <w:t>35</w:t>
            </w:r>
          </w:p>
        </w:tc>
      </w:tr>
    </w:tbl>
    <w:p w14:paraId="2E1FD9CB" w14:textId="77777777" w:rsidR="0028600E" w:rsidRPr="00DB1114" w:rsidRDefault="0028600E" w:rsidP="001E1BAB">
      <w:pPr>
        <w:autoSpaceDE w:val="0"/>
        <w:autoSpaceDN w:val="0"/>
        <w:adjustRightInd w:val="0"/>
        <w:spacing w:after="0"/>
        <w:ind w:firstLine="709"/>
        <w:jc w:val="both"/>
        <w:rPr>
          <w:color w:val="auto"/>
          <w:szCs w:val="28"/>
        </w:rPr>
      </w:pPr>
    </w:p>
    <w:p w14:paraId="16F316C4"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Для перевірки степені достовірності експертних оцінок, визначимо наступні параметри:</w:t>
      </w:r>
    </w:p>
    <w:p w14:paraId="06BD24C3"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а) сума рангів кожного з параметрів і загальна сума рангів:</w:t>
      </w:r>
    </w:p>
    <w:p w14:paraId="2138123A" w14:textId="77777777" w:rsidR="0028600E" w:rsidRPr="00DB1114" w:rsidRDefault="001F040C" w:rsidP="001E1BAB">
      <w:pPr>
        <w:tabs>
          <w:tab w:val="left" w:pos="604"/>
        </w:tabs>
        <w:autoSpaceDE w:val="0"/>
        <w:autoSpaceDN w:val="0"/>
        <w:adjustRightInd w:val="0"/>
        <w:spacing w:after="0"/>
        <w:ind w:firstLine="709"/>
        <w:jc w:val="both"/>
        <w:rPr>
          <w:color w:val="auto"/>
          <w:szCs w:val="28"/>
        </w:rPr>
      </w:pPr>
      <m:oMathPara>
        <m:oMath>
          <m:sSub>
            <m:sSubPr>
              <m:ctrlPr>
                <w:rPr>
                  <w:rFonts w:ascii="Cambria Math" w:hAnsi="Cambria Math"/>
                  <w:i/>
                  <w:color w:val="auto"/>
                  <w:szCs w:val="28"/>
                </w:rPr>
              </m:ctrlPr>
            </m:sSubPr>
            <m:e>
              <m:r>
                <w:rPr>
                  <w:rFonts w:ascii="Cambria Math" w:hAnsi="Cambria Math"/>
                  <w:color w:val="auto"/>
                  <w:szCs w:val="28"/>
                </w:rPr>
                <m:t>R</m:t>
              </m:r>
            </m:e>
            <m:sub>
              <m:r>
                <w:rPr>
                  <w:rFonts w:ascii="Cambria Math" w:hAnsi="Cambria Math"/>
                  <w:color w:val="auto"/>
                  <w:szCs w:val="28"/>
                </w:rPr>
                <m:t>i</m:t>
              </m:r>
            </m:sub>
          </m:sSub>
          <m:r>
            <w:rPr>
              <w:rFonts w:ascii="Cambria Math" w:hAnsi="Cambria Math"/>
              <w:color w:val="auto"/>
              <w:szCs w:val="28"/>
            </w:rPr>
            <m:t>=</m:t>
          </m:r>
          <m:nary>
            <m:naryPr>
              <m:chr m:val="∑"/>
              <m:limLoc m:val="undOvr"/>
              <m:ctrlPr>
                <w:rPr>
                  <w:rFonts w:ascii="Cambria Math" w:hAnsi="Cambria Math"/>
                  <w:i/>
                  <w:color w:val="auto"/>
                  <w:szCs w:val="28"/>
                </w:rPr>
              </m:ctrlPr>
            </m:naryPr>
            <m:sub>
              <m:r>
                <w:rPr>
                  <w:rFonts w:ascii="Cambria Math" w:hAnsi="Cambria Math"/>
                  <w:color w:val="auto"/>
                  <w:szCs w:val="28"/>
                </w:rPr>
                <m:t>j=1</m:t>
              </m:r>
            </m:sub>
            <m:sup>
              <m:r>
                <w:rPr>
                  <w:rFonts w:ascii="Cambria Math" w:hAnsi="Cambria Math"/>
                  <w:color w:val="auto"/>
                  <w:szCs w:val="28"/>
                </w:rPr>
                <m:t>N</m:t>
              </m:r>
            </m:sup>
            <m:e>
              <m:sSub>
                <m:sSubPr>
                  <m:ctrlPr>
                    <w:rPr>
                      <w:rFonts w:ascii="Cambria Math" w:hAnsi="Cambria Math"/>
                      <w:i/>
                      <w:color w:val="auto"/>
                      <w:szCs w:val="28"/>
                    </w:rPr>
                  </m:ctrlPr>
                </m:sSubPr>
                <m:e>
                  <m:r>
                    <w:rPr>
                      <w:rFonts w:ascii="Cambria Math" w:hAnsi="Cambria Math"/>
                      <w:color w:val="auto"/>
                      <w:szCs w:val="28"/>
                    </w:rPr>
                    <m:t>r</m:t>
                  </m:r>
                </m:e>
                <m:sub>
                  <m:r>
                    <w:rPr>
                      <w:rFonts w:ascii="Cambria Math" w:hAnsi="Cambria Math"/>
                      <w:color w:val="auto"/>
                      <w:szCs w:val="28"/>
                    </w:rPr>
                    <m:t>ij</m:t>
                  </m:r>
                </m:sub>
              </m:sSub>
              <m:sSub>
                <m:sSubPr>
                  <m:ctrlPr>
                    <w:rPr>
                      <w:rFonts w:ascii="Cambria Math" w:hAnsi="Cambria Math"/>
                      <w:i/>
                      <w:color w:val="auto"/>
                      <w:szCs w:val="28"/>
                    </w:rPr>
                  </m:ctrlPr>
                </m:sSubPr>
                <m:e>
                  <m:r>
                    <w:rPr>
                      <w:rFonts w:ascii="Cambria Math" w:hAnsi="Cambria Math"/>
                      <w:color w:val="auto"/>
                      <w:szCs w:val="28"/>
                    </w:rPr>
                    <m:t>R</m:t>
                  </m:r>
                </m:e>
                <m:sub>
                  <m:r>
                    <w:rPr>
                      <w:rFonts w:ascii="Cambria Math" w:hAnsi="Cambria Math"/>
                      <w:color w:val="auto"/>
                      <w:szCs w:val="28"/>
                    </w:rPr>
                    <m:t>ij</m:t>
                  </m:r>
                </m:sub>
              </m:sSub>
            </m:e>
          </m:nary>
          <m:r>
            <w:rPr>
              <w:rFonts w:ascii="Cambria Math" w:hAnsi="Cambria Math"/>
              <w:color w:val="auto"/>
              <w:szCs w:val="28"/>
            </w:rPr>
            <m:t>=</m:t>
          </m:r>
          <m:f>
            <m:fPr>
              <m:ctrlPr>
                <w:rPr>
                  <w:rFonts w:ascii="Cambria Math" w:hAnsi="Cambria Math"/>
                  <w:i/>
                  <w:color w:val="auto"/>
                  <w:szCs w:val="28"/>
                </w:rPr>
              </m:ctrlPr>
            </m:fPr>
            <m:num>
              <m:r>
                <w:rPr>
                  <w:rFonts w:ascii="Cambria Math" w:hAnsi="Cambria Math"/>
                  <w:color w:val="auto"/>
                  <w:szCs w:val="28"/>
                </w:rPr>
                <m:t>Nn</m:t>
              </m:r>
              <m:d>
                <m:dPr>
                  <m:ctrlPr>
                    <w:rPr>
                      <w:rFonts w:ascii="Cambria Math" w:hAnsi="Cambria Math"/>
                      <w:i/>
                      <w:color w:val="auto"/>
                      <w:szCs w:val="28"/>
                    </w:rPr>
                  </m:ctrlPr>
                </m:dPr>
                <m:e>
                  <m:r>
                    <w:rPr>
                      <w:rFonts w:ascii="Cambria Math" w:hAnsi="Cambria Math"/>
                      <w:color w:val="auto"/>
                      <w:szCs w:val="28"/>
                    </w:rPr>
                    <m:t>n+1</m:t>
                  </m:r>
                </m:e>
              </m:d>
            </m:num>
            <m:den>
              <m:r>
                <w:rPr>
                  <w:rFonts w:ascii="Cambria Math" w:hAnsi="Cambria Math"/>
                  <w:color w:val="auto"/>
                  <w:szCs w:val="28"/>
                </w:rPr>
                <m:t>2</m:t>
              </m:r>
            </m:den>
          </m:f>
          <m:r>
            <w:rPr>
              <w:rFonts w:ascii="Cambria Math" w:hAnsi="Cambria Math"/>
              <w:color w:val="auto"/>
              <w:szCs w:val="28"/>
            </w:rPr>
            <m:t>=98</m:t>
          </m:r>
          <m:r>
            <m:rPr>
              <m:nor/>
            </m:rPr>
            <w:rPr>
              <w:color w:val="auto"/>
              <w:szCs w:val="28"/>
            </w:rPr>
            <m:t>,</m:t>
          </m:r>
        </m:oMath>
      </m:oMathPara>
    </w:p>
    <w:p w14:paraId="7F1FF62F" w14:textId="77777777" w:rsidR="0028600E" w:rsidRPr="00DB1114" w:rsidRDefault="0028600E" w:rsidP="001E1BAB">
      <w:pPr>
        <w:tabs>
          <w:tab w:val="left" w:pos="604"/>
        </w:tabs>
        <w:autoSpaceDE w:val="0"/>
        <w:autoSpaceDN w:val="0"/>
        <w:adjustRightInd w:val="0"/>
        <w:spacing w:after="0"/>
        <w:jc w:val="both"/>
        <w:rPr>
          <w:color w:val="auto"/>
          <w:szCs w:val="28"/>
        </w:rPr>
      </w:pPr>
      <w:r w:rsidRPr="00DB1114">
        <w:rPr>
          <w:color w:val="auto"/>
          <w:szCs w:val="28"/>
        </w:rPr>
        <w:t xml:space="preserve">де </w:t>
      </w:r>
      <w:r w:rsidRPr="00DB1114">
        <w:rPr>
          <w:i/>
          <w:iCs/>
          <w:color w:val="auto"/>
          <w:szCs w:val="28"/>
        </w:rPr>
        <w:t xml:space="preserve">N </w:t>
      </w:r>
      <w:r w:rsidRPr="00DB1114">
        <w:rPr>
          <w:color w:val="auto"/>
          <w:szCs w:val="28"/>
        </w:rPr>
        <w:t xml:space="preserve">– число експертів, </w:t>
      </w:r>
      <w:r w:rsidRPr="00DB1114">
        <w:rPr>
          <w:i/>
          <w:iCs/>
          <w:color w:val="auto"/>
          <w:szCs w:val="28"/>
        </w:rPr>
        <w:t>n</w:t>
      </w:r>
      <w:r w:rsidRPr="00DB1114">
        <w:rPr>
          <w:color w:val="auto"/>
          <w:szCs w:val="28"/>
        </w:rPr>
        <w:t xml:space="preserve"> – кількість параметрів;</w:t>
      </w:r>
    </w:p>
    <w:p w14:paraId="08347558"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б) середня сума рангів:</w:t>
      </w:r>
    </w:p>
    <w:p w14:paraId="5F8665A4"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m:oMathPara>
        <m:oMath>
          <m:r>
            <w:rPr>
              <w:rFonts w:ascii="Cambria Math" w:hAnsi="Cambria Math"/>
              <w:color w:val="auto"/>
              <w:szCs w:val="28"/>
            </w:rPr>
            <m:t>T=</m:t>
          </m:r>
          <m:f>
            <m:fPr>
              <m:ctrlPr>
                <w:rPr>
                  <w:rFonts w:ascii="Cambria Math" w:hAnsi="Cambria Math"/>
                  <w:i/>
                  <w:color w:val="auto"/>
                  <w:szCs w:val="28"/>
                </w:rPr>
              </m:ctrlPr>
            </m:fPr>
            <m:num>
              <m:r>
                <w:rPr>
                  <w:rFonts w:ascii="Cambria Math" w:hAnsi="Cambria Math"/>
                  <w:color w:val="auto"/>
                  <w:szCs w:val="28"/>
                </w:rPr>
                <m:t>1</m:t>
              </m:r>
            </m:num>
            <m:den>
              <m:r>
                <w:rPr>
                  <w:rFonts w:ascii="Cambria Math" w:hAnsi="Cambria Math"/>
                  <w:color w:val="auto"/>
                  <w:szCs w:val="28"/>
                </w:rPr>
                <m:t>n</m:t>
              </m:r>
            </m:den>
          </m:f>
          <m:sSub>
            <m:sSubPr>
              <m:ctrlPr>
                <w:rPr>
                  <w:rFonts w:ascii="Cambria Math" w:hAnsi="Cambria Math"/>
                  <w:i/>
                  <w:color w:val="auto"/>
                  <w:szCs w:val="28"/>
                </w:rPr>
              </m:ctrlPr>
            </m:sSubPr>
            <m:e>
              <m:r>
                <w:rPr>
                  <w:rFonts w:ascii="Cambria Math" w:hAnsi="Cambria Math"/>
                  <w:color w:val="auto"/>
                  <w:szCs w:val="28"/>
                </w:rPr>
                <m:t>R</m:t>
              </m:r>
            </m:e>
            <m:sub>
              <m:r>
                <w:rPr>
                  <w:rFonts w:ascii="Cambria Math" w:hAnsi="Cambria Math"/>
                  <w:color w:val="auto"/>
                  <w:szCs w:val="28"/>
                </w:rPr>
                <m:t>ij</m:t>
              </m:r>
            </m:sub>
          </m:sSub>
          <m:r>
            <w:rPr>
              <w:rFonts w:ascii="Cambria Math" w:hAnsi="Cambria Math"/>
              <w:color w:val="auto"/>
              <w:szCs w:val="28"/>
            </w:rPr>
            <m:t>=24.5.</m:t>
          </m:r>
        </m:oMath>
      </m:oMathPara>
    </w:p>
    <w:p w14:paraId="41F63904"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в) відхилення суми рангів кожного параметра від середньої суми рангів:</w:t>
      </w:r>
    </w:p>
    <w:p w14:paraId="1DF632A2" w14:textId="77777777" w:rsidR="0028600E" w:rsidRPr="00DB1114" w:rsidRDefault="001F040C" w:rsidP="001E1BAB">
      <w:pPr>
        <w:tabs>
          <w:tab w:val="left" w:pos="604"/>
        </w:tabs>
        <w:autoSpaceDE w:val="0"/>
        <w:autoSpaceDN w:val="0"/>
        <w:adjustRightInd w:val="0"/>
        <w:spacing w:after="0"/>
        <w:ind w:firstLine="709"/>
        <w:jc w:val="both"/>
        <w:rPr>
          <w:color w:val="auto"/>
          <w:szCs w:val="28"/>
        </w:rPr>
      </w:pPr>
      <m:oMathPara>
        <m:oMath>
          <m:sSub>
            <m:sSubPr>
              <m:ctrlPr>
                <w:rPr>
                  <w:rFonts w:ascii="Cambria Math" w:hAnsi="Cambria Math"/>
                  <w:i/>
                  <w:color w:val="auto"/>
                  <w:szCs w:val="28"/>
                </w:rPr>
              </m:ctrlPr>
            </m:sSubPr>
            <m:e>
              <m:r>
                <w:rPr>
                  <w:rFonts w:ascii="Cambria Math" w:hAnsi="Cambria Math"/>
                  <w:color w:val="auto"/>
                  <w:szCs w:val="28"/>
                </w:rPr>
                <m:t>∆</m:t>
              </m:r>
            </m:e>
            <m:sub>
              <m:r>
                <w:rPr>
                  <w:rFonts w:ascii="Cambria Math" w:hAnsi="Cambria Math"/>
                  <w:color w:val="auto"/>
                  <w:szCs w:val="28"/>
                </w:rPr>
                <m:t>i</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R</m:t>
              </m:r>
            </m:e>
            <m:sub>
              <m:r>
                <w:rPr>
                  <w:rFonts w:ascii="Cambria Math" w:hAnsi="Cambria Math"/>
                  <w:color w:val="auto"/>
                  <w:szCs w:val="28"/>
                </w:rPr>
                <m:t>i</m:t>
              </m:r>
            </m:sub>
          </m:sSub>
          <m:r>
            <w:rPr>
              <w:rFonts w:ascii="Cambria Math" w:hAnsi="Cambria Math"/>
              <w:color w:val="auto"/>
              <w:szCs w:val="28"/>
            </w:rPr>
            <m:t>-T</m:t>
          </m:r>
        </m:oMath>
      </m:oMathPara>
    </w:p>
    <w:p w14:paraId="09014513"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Сума відхилень по всім параметрам повинна дорівнювати 0;</w:t>
      </w:r>
    </w:p>
    <w:p w14:paraId="10C3A3AD"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г)загальна сума квадратів відхилення:</w:t>
      </w:r>
    </w:p>
    <w:p w14:paraId="3C6AD90C"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m:oMathPara>
        <m:oMath>
          <m:r>
            <w:rPr>
              <w:rFonts w:ascii="Cambria Math" w:hAnsi="Cambria Math"/>
              <w:color w:val="auto"/>
              <w:szCs w:val="28"/>
            </w:rPr>
            <m:t>S=</m:t>
          </m:r>
          <m:nary>
            <m:naryPr>
              <m:chr m:val="∑"/>
              <m:limLoc m:val="undOvr"/>
              <m:ctrlPr>
                <w:rPr>
                  <w:rFonts w:ascii="Cambria Math" w:hAnsi="Cambria Math"/>
                  <w:i/>
                  <w:color w:val="auto"/>
                  <w:szCs w:val="28"/>
                </w:rPr>
              </m:ctrlPr>
            </m:naryPr>
            <m:sub>
              <m:r>
                <w:rPr>
                  <w:rFonts w:ascii="Cambria Math" w:hAnsi="Cambria Math"/>
                  <w:color w:val="auto"/>
                  <w:szCs w:val="28"/>
                </w:rPr>
                <m:t>i=1</m:t>
              </m:r>
            </m:sub>
            <m:sup>
              <m:r>
                <w:rPr>
                  <w:rFonts w:ascii="Cambria Math" w:hAnsi="Cambria Math"/>
                  <w:color w:val="auto"/>
                  <w:szCs w:val="28"/>
                </w:rPr>
                <m:t>N</m:t>
              </m:r>
            </m:sup>
            <m:e>
              <m:sSubSup>
                <m:sSubSupPr>
                  <m:ctrlPr>
                    <w:rPr>
                      <w:rFonts w:ascii="Cambria Math" w:hAnsi="Cambria Math"/>
                      <w:i/>
                      <w:color w:val="auto"/>
                      <w:szCs w:val="28"/>
                    </w:rPr>
                  </m:ctrlPr>
                </m:sSubSupPr>
                <m:e>
                  <m:r>
                    <w:rPr>
                      <w:rFonts w:ascii="Cambria Math" w:hAnsi="Cambria Math"/>
                      <w:color w:val="auto"/>
                      <w:szCs w:val="28"/>
                    </w:rPr>
                    <m:t>∆</m:t>
                  </m:r>
                </m:e>
                <m:sub>
                  <m:r>
                    <w:rPr>
                      <w:rFonts w:ascii="Cambria Math" w:hAnsi="Cambria Math"/>
                      <w:color w:val="auto"/>
                      <w:szCs w:val="28"/>
                    </w:rPr>
                    <m:t>i</m:t>
                  </m:r>
                </m:sub>
                <m:sup>
                  <m:r>
                    <w:rPr>
                      <w:rFonts w:ascii="Cambria Math" w:hAnsi="Cambria Math"/>
                      <w:color w:val="auto"/>
                      <w:szCs w:val="28"/>
                    </w:rPr>
                    <m:t>2</m:t>
                  </m:r>
                </m:sup>
              </m:sSubSup>
              <m:r>
                <w:rPr>
                  <w:rFonts w:ascii="Cambria Math" w:hAnsi="Cambria Math"/>
                  <w:color w:val="auto"/>
                  <w:szCs w:val="28"/>
                </w:rPr>
                <m:t>=35.</m:t>
              </m:r>
            </m:e>
          </m:nary>
        </m:oMath>
      </m:oMathPara>
    </w:p>
    <w:p w14:paraId="6A1579D9"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Порахуємо коефіцієнт узгодженості:</w:t>
      </w:r>
    </w:p>
    <w:p w14:paraId="54F06787" w14:textId="77777777" w:rsidR="0028600E" w:rsidRPr="00DB1114" w:rsidRDefault="0028600E" w:rsidP="001E1BAB">
      <w:pPr>
        <w:tabs>
          <w:tab w:val="left" w:pos="604"/>
        </w:tabs>
        <w:autoSpaceDE w:val="0"/>
        <w:autoSpaceDN w:val="0"/>
        <w:adjustRightInd w:val="0"/>
        <w:spacing w:after="0"/>
        <w:ind w:firstLine="709"/>
        <w:jc w:val="both"/>
        <w:rPr>
          <w:i/>
          <w:color w:val="auto"/>
          <w:szCs w:val="28"/>
        </w:rPr>
      </w:pPr>
      <m:oMathPara>
        <m:oMath>
          <m:r>
            <w:rPr>
              <w:rFonts w:ascii="Cambria Math" w:hAnsi="Cambria Math"/>
              <w:color w:val="auto"/>
              <w:szCs w:val="28"/>
            </w:rPr>
            <m:t>W=</m:t>
          </m:r>
          <m:f>
            <m:fPr>
              <m:ctrlPr>
                <w:rPr>
                  <w:rFonts w:ascii="Cambria Math" w:hAnsi="Cambria Math"/>
                  <w:i/>
                  <w:color w:val="auto"/>
                  <w:szCs w:val="28"/>
                </w:rPr>
              </m:ctrlPr>
            </m:fPr>
            <m:num>
              <m:r>
                <w:rPr>
                  <w:rFonts w:ascii="Cambria Math" w:hAnsi="Cambria Math"/>
                  <w:color w:val="auto"/>
                  <w:szCs w:val="28"/>
                </w:rPr>
                <m:t>12S</m:t>
              </m:r>
            </m:num>
            <m:den>
              <m:sSup>
                <m:sSupPr>
                  <m:ctrlPr>
                    <w:rPr>
                      <w:rFonts w:ascii="Cambria Math" w:hAnsi="Cambria Math"/>
                      <w:i/>
                      <w:color w:val="auto"/>
                      <w:szCs w:val="28"/>
                    </w:rPr>
                  </m:ctrlPr>
                </m:sSupPr>
                <m:e>
                  <m:r>
                    <w:rPr>
                      <w:rFonts w:ascii="Cambria Math" w:hAnsi="Cambria Math"/>
                      <w:color w:val="auto"/>
                      <w:szCs w:val="28"/>
                    </w:rPr>
                    <m:t>N</m:t>
                  </m:r>
                </m:e>
                <m:sup>
                  <m:r>
                    <w:rPr>
                      <w:rFonts w:ascii="Cambria Math" w:hAnsi="Cambria Math"/>
                      <w:color w:val="auto"/>
                      <w:szCs w:val="28"/>
                    </w:rPr>
                    <m:t>2</m:t>
                  </m:r>
                </m:sup>
              </m:sSup>
              <m:d>
                <m:dPr>
                  <m:ctrlPr>
                    <w:rPr>
                      <w:rFonts w:ascii="Cambria Math" w:hAnsi="Cambria Math"/>
                      <w:i/>
                      <w:color w:val="auto"/>
                      <w:szCs w:val="28"/>
                    </w:rPr>
                  </m:ctrlPr>
                </m:dPr>
                <m:e>
                  <m:sSup>
                    <m:sSupPr>
                      <m:ctrlPr>
                        <w:rPr>
                          <w:rFonts w:ascii="Cambria Math" w:hAnsi="Cambria Math"/>
                          <w:i/>
                          <w:color w:val="auto"/>
                          <w:szCs w:val="28"/>
                        </w:rPr>
                      </m:ctrlPr>
                    </m:sSupPr>
                    <m:e>
                      <m:r>
                        <w:rPr>
                          <w:rFonts w:ascii="Cambria Math" w:hAnsi="Cambria Math"/>
                          <w:color w:val="auto"/>
                          <w:szCs w:val="28"/>
                        </w:rPr>
                        <m:t>n</m:t>
                      </m:r>
                    </m:e>
                    <m:sup>
                      <m:r>
                        <w:rPr>
                          <w:rFonts w:ascii="Cambria Math" w:hAnsi="Cambria Math"/>
                          <w:color w:val="auto"/>
                          <w:szCs w:val="28"/>
                        </w:rPr>
                        <m:t>3</m:t>
                      </m:r>
                    </m:sup>
                  </m:sSup>
                  <m:r>
                    <w:rPr>
                      <w:rFonts w:ascii="Cambria Math" w:hAnsi="Cambria Math"/>
                      <w:color w:val="auto"/>
                      <w:szCs w:val="28"/>
                    </w:rPr>
                    <m:t>-n</m:t>
                  </m:r>
                </m:e>
              </m:d>
            </m:den>
          </m:f>
          <m:r>
            <w:rPr>
              <w:rFonts w:ascii="Cambria Math" w:hAnsi="Cambria Math"/>
              <w:color w:val="auto"/>
              <w:szCs w:val="28"/>
            </w:rPr>
            <m:t>=</m:t>
          </m:r>
          <m:f>
            <m:fPr>
              <m:ctrlPr>
                <w:rPr>
                  <w:rFonts w:ascii="Cambria Math" w:hAnsi="Cambria Math"/>
                  <w:i/>
                  <w:color w:val="auto"/>
                  <w:szCs w:val="28"/>
                </w:rPr>
              </m:ctrlPr>
            </m:fPr>
            <m:num>
              <m:r>
                <w:rPr>
                  <w:rFonts w:ascii="Cambria Math" w:hAnsi="Cambria Math"/>
                  <w:color w:val="auto"/>
                  <w:szCs w:val="28"/>
                </w:rPr>
                <m:t>12⋅35</m:t>
              </m:r>
            </m:num>
            <m:den>
              <m:sSup>
                <m:sSupPr>
                  <m:ctrlPr>
                    <w:rPr>
                      <w:rFonts w:ascii="Cambria Math" w:hAnsi="Cambria Math"/>
                      <w:i/>
                      <w:color w:val="auto"/>
                      <w:szCs w:val="28"/>
                    </w:rPr>
                  </m:ctrlPr>
                </m:sSupPr>
                <m:e>
                  <m:r>
                    <w:rPr>
                      <w:rFonts w:ascii="Cambria Math" w:hAnsi="Cambria Math"/>
                      <w:color w:val="auto"/>
                      <w:szCs w:val="28"/>
                    </w:rPr>
                    <m:t>7</m:t>
                  </m:r>
                </m:e>
                <m:sup>
                  <m:r>
                    <w:rPr>
                      <w:rFonts w:ascii="Cambria Math" w:hAnsi="Cambria Math"/>
                      <w:color w:val="auto"/>
                      <w:szCs w:val="28"/>
                    </w:rPr>
                    <m:t>2</m:t>
                  </m:r>
                </m:sup>
              </m:sSup>
              <m:d>
                <m:dPr>
                  <m:ctrlPr>
                    <w:rPr>
                      <w:rFonts w:ascii="Cambria Math" w:hAnsi="Cambria Math"/>
                      <w:i/>
                      <w:color w:val="auto"/>
                      <w:szCs w:val="28"/>
                    </w:rPr>
                  </m:ctrlPr>
                </m:dPr>
                <m:e>
                  <m:sSup>
                    <m:sSupPr>
                      <m:ctrlPr>
                        <w:rPr>
                          <w:rFonts w:ascii="Cambria Math" w:hAnsi="Cambria Math"/>
                          <w:i/>
                          <w:color w:val="auto"/>
                          <w:szCs w:val="28"/>
                        </w:rPr>
                      </m:ctrlPr>
                    </m:sSupPr>
                    <m:e>
                      <m:r>
                        <w:rPr>
                          <w:rFonts w:ascii="Cambria Math" w:hAnsi="Cambria Math"/>
                          <w:color w:val="auto"/>
                          <w:szCs w:val="28"/>
                        </w:rPr>
                        <m:t>5</m:t>
                      </m:r>
                    </m:e>
                    <m:sup>
                      <m:r>
                        <w:rPr>
                          <w:rFonts w:ascii="Cambria Math" w:hAnsi="Cambria Math"/>
                          <w:color w:val="auto"/>
                          <w:szCs w:val="28"/>
                        </w:rPr>
                        <m:t>3</m:t>
                      </m:r>
                    </m:sup>
                  </m:sSup>
                  <m:r>
                    <w:rPr>
                      <w:rFonts w:ascii="Cambria Math" w:hAnsi="Cambria Math"/>
                      <w:color w:val="auto"/>
                      <w:szCs w:val="28"/>
                    </w:rPr>
                    <m:t>-5</m:t>
                  </m:r>
                </m:e>
              </m:d>
            </m:den>
          </m:f>
          <m:r>
            <w:rPr>
              <w:rFonts w:ascii="Cambria Math" w:hAnsi="Cambria Math"/>
              <w:color w:val="auto"/>
              <w:szCs w:val="28"/>
            </w:rPr>
            <m:t>=0</m:t>
          </m:r>
          <m:r>
            <m:rPr>
              <m:nor/>
            </m:rPr>
            <w:rPr>
              <w:color w:val="auto"/>
              <w:szCs w:val="28"/>
            </w:rPr>
            <m:t>,</m:t>
          </m:r>
          <m:r>
            <w:rPr>
              <w:rFonts w:ascii="Cambria Math" w:hAnsi="Cambria Math"/>
              <w:color w:val="auto"/>
              <w:szCs w:val="28"/>
            </w:rPr>
            <m:t>87&gt;</m:t>
          </m:r>
          <m:sSub>
            <m:sSubPr>
              <m:ctrlPr>
                <w:rPr>
                  <w:rFonts w:ascii="Cambria Math" w:hAnsi="Cambria Math"/>
                  <w:i/>
                  <w:color w:val="auto"/>
                  <w:szCs w:val="28"/>
                </w:rPr>
              </m:ctrlPr>
            </m:sSubPr>
            <m:e>
              <m:r>
                <w:rPr>
                  <w:rFonts w:ascii="Cambria Math" w:hAnsi="Cambria Math"/>
                  <w:color w:val="auto"/>
                  <w:szCs w:val="28"/>
                </w:rPr>
                <m:t>W</m:t>
              </m:r>
            </m:e>
            <m:sub>
              <m:r>
                <w:rPr>
                  <w:rFonts w:ascii="Cambria Math" w:hAnsi="Cambria Math"/>
                  <w:color w:val="auto"/>
                  <w:szCs w:val="28"/>
                </w:rPr>
                <m:t>k</m:t>
              </m:r>
            </m:sub>
          </m:sSub>
          <m:r>
            <w:rPr>
              <w:rFonts w:ascii="Cambria Math" w:hAnsi="Cambria Math"/>
              <w:color w:val="auto"/>
              <w:szCs w:val="28"/>
            </w:rPr>
            <m:t>=0</m:t>
          </m:r>
          <m:r>
            <m:rPr>
              <m:nor/>
            </m:rPr>
            <w:rPr>
              <w:color w:val="auto"/>
              <w:szCs w:val="28"/>
            </w:rPr>
            <m:t>,</m:t>
          </m:r>
          <m:r>
            <w:rPr>
              <w:rFonts w:ascii="Cambria Math" w:hAnsi="Cambria Math"/>
              <w:color w:val="auto"/>
              <w:szCs w:val="28"/>
            </w:rPr>
            <m:t>67</m:t>
          </m:r>
        </m:oMath>
      </m:oMathPara>
    </w:p>
    <w:p w14:paraId="25C07CE3" w14:textId="77777777" w:rsidR="0028600E" w:rsidRPr="00DB1114" w:rsidRDefault="0028600E" w:rsidP="001E1BAB">
      <w:pPr>
        <w:tabs>
          <w:tab w:val="left" w:pos="0"/>
        </w:tabs>
        <w:autoSpaceDE w:val="0"/>
        <w:autoSpaceDN w:val="0"/>
        <w:adjustRightInd w:val="0"/>
        <w:spacing w:after="0"/>
        <w:ind w:firstLine="709"/>
        <w:jc w:val="both"/>
        <w:rPr>
          <w:color w:val="auto"/>
          <w:szCs w:val="28"/>
        </w:rPr>
      </w:pPr>
      <w:r w:rsidRPr="00DB1114">
        <w:rPr>
          <w:color w:val="auto"/>
          <w:szCs w:val="28"/>
        </w:rPr>
        <w:t>Ранжування можна вважати достовірним, тому що знайдений коефіцієнт узгодженості перевищує нормативний, котрий дорівнює 0,67.</w:t>
      </w:r>
    </w:p>
    <w:p w14:paraId="6483D7F2" w14:textId="77777777" w:rsidR="0028600E"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Скориставшись результатами ранжирування, проведемо попарне порівняння всіх параметрів і результати занесемо у таблицю4.4.</w:t>
      </w:r>
    </w:p>
    <w:p w14:paraId="310043B2" w14:textId="77777777" w:rsidR="00951250" w:rsidRPr="00DB1114" w:rsidRDefault="00951250" w:rsidP="001E1BAB">
      <w:pPr>
        <w:tabs>
          <w:tab w:val="left" w:pos="604"/>
        </w:tabs>
        <w:autoSpaceDE w:val="0"/>
        <w:autoSpaceDN w:val="0"/>
        <w:adjustRightInd w:val="0"/>
        <w:spacing w:after="0"/>
        <w:ind w:firstLine="709"/>
        <w:jc w:val="both"/>
        <w:rPr>
          <w:color w:val="auto"/>
          <w:szCs w:val="28"/>
        </w:rPr>
      </w:pPr>
    </w:p>
    <w:p w14:paraId="7231C2E7" w14:textId="77777777" w:rsidR="0028600E" w:rsidRPr="00DB1114" w:rsidRDefault="0028600E" w:rsidP="001E1BAB">
      <w:pPr>
        <w:spacing w:after="0"/>
        <w:ind w:firstLine="709"/>
        <w:jc w:val="both"/>
        <w:rPr>
          <w:color w:val="auto"/>
          <w:szCs w:val="28"/>
        </w:rPr>
      </w:pPr>
      <w:r w:rsidRPr="00DB1114">
        <w:rPr>
          <w:color w:val="auto"/>
          <w:szCs w:val="28"/>
        </w:rPr>
        <w:t>Таблиця4.4 – Попарне порівняння параметрів</w:t>
      </w:r>
    </w:p>
    <w:tbl>
      <w:tblPr>
        <w:tblW w:w="8505" w:type="dxa"/>
        <w:jc w:val="center"/>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9"/>
        <w:gridCol w:w="568"/>
        <w:gridCol w:w="568"/>
        <w:gridCol w:w="569"/>
        <w:gridCol w:w="568"/>
        <w:gridCol w:w="569"/>
        <w:gridCol w:w="568"/>
        <w:gridCol w:w="569"/>
        <w:gridCol w:w="1418"/>
        <w:gridCol w:w="1559"/>
      </w:tblGrid>
      <w:tr w:rsidR="00577137" w:rsidRPr="00DB1114" w14:paraId="0EA2B3BE" w14:textId="77777777" w:rsidTr="00560DD3">
        <w:trPr>
          <w:cantSplit/>
          <w:jc w:val="center"/>
        </w:trPr>
        <w:tc>
          <w:tcPr>
            <w:tcW w:w="1549" w:type="dxa"/>
            <w:vMerge w:val="restart"/>
            <w:vAlign w:val="center"/>
          </w:tcPr>
          <w:p w14:paraId="7A0EFD71" w14:textId="77777777" w:rsidR="0028600E" w:rsidRPr="00DB1114" w:rsidRDefault="0028600E" w:rsidP="001E1BAB">
            <w:pPr>
              <w:spacing w:after="0"/>
              <w:ind w:firstLine="0"/>
              <w:jc w:val="both"/>
              <w:rPr>
                <w:color w:val="auto"/>
                <w:szCs w:val="28"/>
              </w:rPr>
            </w:pPr>
            <w:r w:rsidRPr="00DB1114">
              <w:rPr>
                <w:color w:val="auto"/>
                <w:szCs w:val="28"/>
              </w:rPr>
              <w:t>Параметри</w:t>
            </w:r>
          </w:p>
        </w:tc>
        <w:tc>
          <w:tcPr>
            <w:tcW w:w="3979" w:type="dxa"/>
            <w:gridSpan w:val="7"/>
            <w:vAlign w:val="center"/>
          </w:tcPr>
          <w:p w14:paraId="2C1DDD0D" w14:textId="77777777" w:rsidR="0028600E" w:rsidRPr="00DB1114" w:rsidRDefault="0028600E" w:rsidP="001E1BAB">
            <w:pPr>
              <w:spacing w:after="0"/>
              <w:ind w:firstLine="0"/>
              <w:jc w:val="both"/>
              <w:rPr>
                <w:color w:val="auto"/>
                <w:szCs w:val="28"/>
              </w:rPr>
            </w:pPr>
            <w:r w:rsidRPr="00DB1114">
              <w:rPr>
                <w:color w:val="auto"/>
                <w:szCs w:val="28"/>
              </w:rPr>
              <w:t>Експерти</w:t>
            </w:r>
          </w:p>
        </w:tc>
        <w:tc>
          <w:tcPr>
            <w:tcW w:w="1418" w:type="dxa"/>
            <w:vMerge w:val="restart"/>
            <w:vAlign w:val="center"/>
          </w:tcPr>
          <w:p w14:paraId="10B5FF16" w14:textId="77777777" w:rsidR="0028600E" w:rsidRPr="00DB1114" w:rsidRDefault="0028600E" w:rsidP="001E1BAB">
            <w:pPr>
              <w:spacing w:after="0"/>
              <w:ind w:firstLine="0"/>
              <w:jc w:val="both"/>
              <w:rPr>
                <w:color w:val="auto"/>
                <w:szCs w:val="28"/>
              </w:rPr>
            </w:pPr>
            <w:r w:rsidRPr="00DB1114">
              <w:rPr>
                <w:color w:val="auto"/>
                <w:szCs w:val="28"/>
              </w:rPr>
              <w:t>Кінцева оцінка</w:t>
            </w:r>
          </w:p>
        </w:tc>
        <w:tc>
          <w:tcPr>
            <w:tcW w:w="1559" w:type="dxa"/>
            <w:vMerge w:val="restart"/>
            <w:vAlign w:val="center"/>
          </w:tcPr>
          <w:p w14:paraId="3107ADC9" w14:textId="77777777" w:rsidR="0028600E" w:rsidRPr="00DB1114" w:rsidRDefault="0028600E" w:rsidP="001E1BAB">
            <w:pPr>
              <w:spacing w:after="0"/>
              <w:ind w:firstLine="0"/>
              <w:jc w:val="both"/>
              <w:rPr>
                <w:color w:val="auto"/>
                <w:szCs w:val="28"/>
              </w:rPr>
            </w:pPr>
            <w:r w:rsidRPr="00DB1114">
              <w:rPr>
                <w:color w:val="auto"/>
                <w:szCs w:val="28"/>
              </w:rPr>
              <w:t>Числове значення</w:t>
            </w:r>
          </w:p>
        </w:tc>
      </w:tr>
      <w:tr w:rsidR="00577137" w:rsidRPr="00DB1114" w14:paraId="07FD8DAC" w14:textId="77777777" w:rsidTr="00560DD3">
        <w:trPr>
          <w:cantSplit/>
          <w:jc w:val="center"/>
        </w:trPr>
        <w:tc>
          <w:tcPr>
            <w:tcW w:w="1549" w:type="dxa"/>
            <w:vMerge/>
            <w:vAlign w:val="center"/>
          </w:tcPr>
          <w:p w14:paraId="12D62A96" w14:textId="77777777" w:rsidR="0028600E" w:rsidRPr="00DB1114" w:rsidRDefault="0028600E" w:rsidP="001E1BAB">
            <w:pPr>
              <w:spacing w:after="0"/>
              <w:ind w:firstLine="0"/>
              <w:jc w:val="both"/>
              <w:rPr>
                <w:color w:val="auto"/>
                <w:szCs w:val="28"/>
              </w:rPr>
            </w:pPr>
          </w:p>
        </w:tc>
        <w:tc>
          <w:tcPr>
            <w:tcW w:w="568" w:type="dxa"/>
            <w:vAlign w:val="center"/>
          </w:tcPr>
          <w:p w14:paraId="3D2C7690" w14:textId="77777777" w:rsidR="0028600E" w:rsidRPr="00DB1114" w:rsidRDefault="0028600E" w:rsidP="001E1BAB">
            <w:pPr>
              <w:spacing w:after="0"/>
              <w:ind w:firstLine="0"/>
              <w:jc w:val="both"/>
              <w:rPr>
                <w:color w:val="auto"/>
                <w:szCs w:val="28"/>
              </w:rPr>
            </w:pPr>
            <w:r w:rsidRPr="00DB1114">
              <w:rPr>
                <w:color w:val="auto"/>
                <w:szCs w:val="28"/>
              </w:rPr>
              <w:t>1</w:t>
            </w:r>
          </w:p>
        </w:tc>
        <w:tc>
          <w:tcPr>
            <w:tcW w:w="568" w:type="dxa"/>
            <w:vAlign w:val="center"/>
          </w:tcPr>
          <w:p w14:paraId="6DCD4362" w14:textId="77777777" w:rsidR="0028600E" w:rsidRPr="00DB1114" w:rsidRDefault="0028600E" w:rsidP="001E1BAB">
            <w:pPr>
              <w:spacing w:after="0"/>
              <w:ind w:firstLine="0"/>
              <w:jc w:val="both"/>
              <w:rPr>
                <w:color w:val="auto"/>
                <w:szCs w:val="28"/>
              </w:rPr>
            </w:pPr>
            <w:r w:rsidRPr="00DB1114">
              <w:rPr>
                <w:color w:val="auto"/>
                <w:szCs w:val="28"/>
              </w:rPr>
              <w:t>2</w:t>
            </w:r>
          </w:p>
        </w:tc>
        <w:tc>
          <w:tcPr>
            <w:tcW w:w="569" w:type="dxa"/>
            <w:vAlign w:val="center"/>
          </w:tcPr>
          <w:p w14:paraId="769EF4F8" w14:textId="77777777" w:rsidR="0028600E" w:rsidRPr="00DB1114" w:rsidRDefault="0028600E" w:rsidP="001E1BAB">
            <w:pPr>
              <w:spacing w:after="0"/>
              <w:ind w:firstLine="0"/>
              <w:jc w:val="both"/>
              <w:rPr>
                <w:color w:val="auto"/>
                <w:szCs w:val="28"/>
              </w:rPr>
            </w:pPr>
            <w:r w:rsidRPr="00DB1114">
              <w:rPr>
                <w:color w:val="auto"/>
                <w:szCs w:val="28"/>
              </w:rPr>
              <w:t>3</w:t>
            </w:r>
          </w:p>
        </w:tc>
        <w:tc>
          <w:tcPr>
            <w:tcW w:w="568" w:type="dxa"/>
            <w:vAlign w:val="center"/>
          </w:tcPr>
          <w:p w14:paraId="4B28BD5D" w14:textId="77777777" w:rsidR="0028600E" w:rsidRPr="00DB1114" w:rsidRDefault="0028600E" w:rsidP="001E1BAB">
            <w:pPr>
              <w:spacing w:after="0"/>
              <w:ind w:firstLine="0"/>
              <w:jc w:val="both"/>
              <w:rPr>
                <w:color w:val="auto"/>
                <w:szCs w:val="28"/>
              </w:rPr>
            </w:pPr>
            <w:r w:rsidRPr="00DB1114">
              <w:rPr>
                <w:color w:val="auto"/>
                <w:szCs w:val="28"/>
              </w:rPr>
              <w:t>4</w:t>
            </w:r>
          </w:p>
        </w:tc>
        <w:tc>
          <w:tcPr>
            <w:tcW w:w="569" w:type="dxa"/>
            <w:vAlign w:val="center"/>
          </w:tcPr>
          <w:p w14:paraId="74F56895" w14:textId="77777777" w:rsidR="0028600E" w:rsidRPr="00DB1114" w:rsidRDefault="0028600E" w:rsidP="001E1BAB">
            <w:pPr>
              <w:spacing w:after="0"/>
              <w:ind w:firstLine="0"/>
              <w:jc w:val="both"/>
              <w:rPr>
                <w:color w:val="auto"/>
                <w:szCs w:val="28"/>
              </w:rPr>
            </w:pPr>
            <w:r w:rsidRPr="00DB1114">
              <w:rPr>
                <w:color w:val="auto"/>
                <w:szCs w:val="28"/>
              </w:rPr>
              <w:t>5</w:t>
            </w:r>
          </w:p>
        </w:tc>
        <w:tc>
          <w:tcPr>
            <w:tcW w:w="568" w:type="dxa"/>
            <w:vAlign w:val="center"/>
          </w:tcPr>
          <w:p w14:paraId="05BA0721" w14:textId="77777777" w:rsidR="0028600E" w:rsidRPr="00DB1114" w:rsidRDefault="0028600E" w:rsidP="001E1BAB">
            <w:pPr>
              <w:spacing w:after="0"/>
              <w:ind w:firstLine="0"/>
              <w:jc w:val="both"/>
              <w:rPr>
                <w:color w:val="auto"/>
                <w:szCs w:val="28"/>
              </w:rPr>
            </w:pPr>
            <w:r w:rsidRPr="00DB1114">
              <w:rPr>
                <w:color w:val="auto"/>
                <w:szCs w:val="28"/>
              </w:rPr>
              <w:t>6</w:t>
            </w:r>
          </w:p>
        </w:tc>
        <w:tc>
          <w:tcPr>
            <w:tcW w:w="569" w:type="dxa"/>
            <w:vAlign w:val="center"/>
          </w:tcPr>
          <w:p w14:paraId="4CB03F26" w14:textId="77777777" w:rsidR="0028600E" w:rsidRPr="00DB1114" w:rsidRDefault="0028600E" w:rsidP="001E1BAB">
            <w:pPr>
              <w:spacing w:after="0"/>
              <w:ind w:firstLine="0"/>
              <w:jc w:val="both"/>
              <w:rPr>
                <w:color w:val="auto"/>
                <w:szCs w:val="28"/>
              </w:rPr>
            </w:pPr>
            <w:r w:rsidRPr="00DB1114">
              <w:rPr>
                <w:color w:val="auto"/>
                <w:szCs w:val="28"/>
              </w:rPr>
              <w:t>7</w:t>
            </w:r>
          </w:p>
        </w:tc>
        <w:tc>
          <w:tcPr>
            <w:tcW w:w="1418" w:type="dxa"/>
            <w:vMerge/>
            <w:vAlign w:val="center"/>
          </w:tcPr>
          <w:p w14:paraId="20737D8F" w14:textId="77777777" w:rsidR="0028600E" w:rsidRPr="00DB1114" w:rsidRDefault="0028600E" w:rsidP="001E1BAB">
            <w:pPr>
              <w:spacing w:after="0"/>
              <w:ind w:firstLine="0"/>
              <w:jc w:val="both"/>
              <w:rPr>
                <w:color w:val="auto"/>
                <w:szCs w:val="28"/>
              </w:rPr>
            </w:pPr>
          </w:p>
        </w:tc>
        <w:tc>
          <w:tcPr>
            <w:tcW w:w="1559" w:type="dxa"/>
            <w:vMerge/>
            <w:vAlign w:val="center"/>
          </w:tcPr>
          <w:p w14:paraId="09A487E2" w14:textId="77777777" w:rsidR="0028600E" w:rsidRPr="00DB1114" w:rsidRDefault="0028600E" w:rsidP="001E1BAB">
            <w:pPr>
              <w:spacing w:after="0"/>
              <w:ind w:firstLine="0"/>
              <w:jc w:val="both"/>
              <w:rPr>
                <w:color w:val="auto"/>
                <w:szCs w:val="28"/>
              </w:rPr>
            </w:pPr>
          </w:p>
        </w:tc>
      </w:tr>
      <w:tr w:rsidR="00577137" w:rsidRPr="00DB1114" w14:paraId="46A43A9B" w14:textId="77777777" w:rsidTr="00560DD3">
        <w:trPr>
          <w:jc w:val="center"/>
        </w:trPr>
        <w:tc>
          <w:tcPr>
            <w:tcW w:w="1549" w:type="dxa"/>
            <w:vAlign w:val="center"/>
          </w:tcPr>
          <w:p w14:paraId="2530A52D" w14:textId="77777777" w:rsidR="0028600E" w:rsidRPr="00DB1114" w:rsidRDefault="0028600E" w:rsidP="001E1BAB">
            <w:pPr>
              <w:spacing w:after="0"/>
              <w:ind w:firstLine="0"/>
              <w:jc w:val="both"/>
              <w:rPr>
                <w:color w:val="auto"/>
                <w:szCs w:val="28"/>
              </w:rPr>
            </w:pPr>
            <w:r w:rsidRPr="00DB1114">
              <w:rPr>
                <w:color w:val="auto"/>
                <w:szCs w:val="28"/>
              </w:rPr>
              <w:t>X1 і X2</w:t>
            </w:r>
          </w:p>
        </w:tc>
        <w:tc>
          <w:tcPr>
            <w:tcW w:w="568" w:type="dxa"/>
            <w:vAlign w:val="center"/>
          </w:tcPr>
          <w:p w14:paraId="563D70D5" w14:textId="77777777" w:rsidR="0028600E" w:rsidRPr="00DB1114" w:rsidRDefault="0028600E" w:rsidP="001E1BAB">
            <w:pPr>
              <w:spacing w:after="0"/>
              <w:ind w:firstLine="0"/>
              <w:jc w:val="both"/>
              <w:rPr>
                <w:color w:val="auto"/>
                <w:szCs w:val="28"/>
              </w:rPr>
            </w:pPr>
            <w:r w:rsidRPr="00DB1114">
              <w:rPr>
                <w:color w:val="auto"/>
                <w:szCs w:val="28"/>
              </w:rPr>
              <w:t>&gt;</w:t>
            </w:r>
          </w:p>
        </w:tc>
        <w:tc>
          <w:tcPr>
            <w:tcW w:w="568" w:type="dxa"/>
            <w:vAlign w:val="center"/>
          </w:tcPr>
          <w:p w14:paraId="0E1E9225" w14:textId="77777777" w:rsidR="0028600E" w:rsidRPr="00DB1114" w:rsidRDefault="0028600E" w:rsidP="001E1BAB">
            <w:pPr>
              <w:spacing w:after="0"/>
              <w:ind w:firstLine="0"/>
              <w:jc w:val="both"/>
              <w:rPr>
                <w:color w:val="auto"/>
                <w:szCs w:val="28"/>
              </w:rPr>
            </w:pPr>
            <w:r w:rsidRPr="00DB1114">
              <w:rPr>
                <w:color w:val="auto"/>
                <w:szCs w:val="28"/>
              </w:rPr>
              <w:t>=</w:t>
            </w:r>
          </w:p>
        </w:tc>
        <w:tc>
          <w:tcPr>
            <w:tcW w:w="569" w:type="dxa"/>
            <w:vAlign w:val="center"/>
          </w:tcPr>
          <w:p w14:paraId="45D94519" w14:textId="77777777" w:rsidR="0028600E" w:rsidRPr="00DB1114" w:rsidRDefault="0028600E" w:rsidP="001E1BAB">
            <w:pPr>
              <w:spacing w:after="0"/>
              <w:ind w:firstLine="0"/>
              <w:jc w:val="both"/>
              <w:rPr>
                <w:color w:val="auto"/>
                <w:szCs w:val="28"/>
              </w:rPr>
            </w:pPr>
            <w:r w:rsidRPr="00DB1114">
              <w:rPr>
                <w:color w:val="auto"/>
                <w:szCs w:val="28"/>
              </w:rPr>
              <w:t>&gt;</w:t>
            </w:r>
          </w:p>
        </w:tc>
        <w:tc>
          <w:tcPr>
            <w:tcW w:w="568" w:type="dxa"/>
            <w:vAlign w:val="center"/>
          </w:tcPr>
          <w:p w14:paraId="3B3C97A4" w14:textId="77777777" w:rsidR="0028600E" w:rsidRPr="00DB1114" w:rsidRDefault="0028600E" w:rsidP="001E1BAB">
            <w:pPr>
              <w:spacing w:after="0"/>
              <w:ind w:firstLine="0"/>
              <w:jc w:val="both"/>
              <w:rPr>
                <w:color w:val="auto"/>
                <w:szCs w:val="28"/>
              </w:rPr>
            </w:pPr>
            <w:r w:rsidRPr="00DB1114">
              <w:rPr>
                <w:color w:val="auto"/>
                <w:szCs w:val="28"/>
              </w:rPr>
              <w:t>=</w:t>
            </w:r>
          </w:p>
        </w:tc>
        <w:tc>
          <w:tcPr>
            <w:tcW w:w="569" w:type="dxa"/>
            <w:vAlign w:val="center"/>
          </w:tcPr>
          <w:p w14:paraId="1E9233F7" w14:textId="77777777" w:rsidR="0028600E" w:rsidRPr="00DB1114" w:rsidRDefault="0028600E" w:rsidP="001E1BAB">
            <w:pPr>
              <w:spacing w:after="0"/>
              <w:ind w:firstLine="0"/>
              <w:jc w:val="both"/>
              <w:rPr>
                <w:color w:val="auto"/>
                <w:szCs w:val="28"/>
              </w:rPr>
            </w:pPr>
            <w:r w:rsidRPr="00DB1114">
              <w:rPr>
                <w:color w:val="auto"/>
                <w:szCs w:val="28"/>
              </w:rPr>
              <w:t>=</w:t>
            </w:r>
          </w:p>
        </w:tc>
        <w:tc>
          <w:tcPr>
            <w:tcW w:w="568" w:type="dxa"/>
            <w:vAlign w:val="center"/>
          </w:tcPr>
          <w:p w14:paraId="69E045D9" w14:textId="77777777" w:rsidR="0028600E" w:rsidRPr="00DB1114" w:rsidRDefault="0028600E" w:rsidP="001E1BAB">
            <w:pPr>
              <w:spacing w:after="0"/>
              <w:ind w:firstLine="0"/>
              <w:jc w:val="both"/>
              <w:rPr>
                <w:color w:val="auto"/>
                <w:szCs w:val="28"/>
              </w:rPr>
            </w:pPr>
            <w:r w:rsidRPr="00DB1114">
              <w:rPr>
                <w:color w:val="auto"/>
                <w:szCs w:val="28"/>
              </w:rPr>
              <w:t>&gt;</w:t>
            </w:r>
          </w:p>
        </w:tc>
        <w:tc>
          <w:tcPr>
            <w:tcW w:w="569" w:type="dxa"/>
            <w:vAlign w:val="center"/>
          </w:tcPr>
          <w:p w14:paraId="5BE47BBC" w14:textId="77777777" w:rsidR="0028600E" w:rsidRPr="00DB1114" w:rsidRDefault="0028600E" w:rsidP="001E1BAB">
            <w:pPr>
              <w:spacing w:after="0"/>
              <w:ind w:firstLine="0"/>
              <w:jc w:val="both"/>
              <w:rPr>
                <w:color w:val="auto"/>
                <w:szCs w:val="28"/>
              </w:rPr>
            </w:pPr>
            <w:r w:rsidRPr="00DB1114">
              <w:rPr>
                <w:color w:val="auto"/>
                <w:szCs w:val="28"/>
              </w:rPr>
              <w:t>&gt;</w:t>
            </w:r>
          </w:p>
        </w:tc>
        <w:tc>
          <w:tcPr>
            <w:tcW w:w="1418" w:type="dxa"/>
            <w:vAlign w:val="center"/>
          </w:tcPr>
          <w:p w14:paraId="676BB655" w14:textId="77777777" w:rsidR="0028600E" w:rsidRPr="00DB1114" w:rsidRDefault="0028600E" w:rsidP="001E1BAB">
            <w:pPr>
              <w:spacing w:after="0"/>
              <w:ind w:firstLine="0"/>
              <w:jc w:val="both"/>
              <w:rPr>
                <w:color w:val="auto"/>
                <w:szCs w:val="28"/>
              </w:rPr>
            </w:pPr>
            <w:r w:rsidRPr="00DB1114">
              <w:rPr>
                <w:color w:val="auto"/>
                <w:szCs w:val="28"/>
              </w:rPr>
              <w:t>&gt;</w:t>
            </w:r>
          </w:p>
        </w:tc>
        <w:tc>
          <w:tcPr>
            <w:tcW w:w="1559" w:type="dxa"/>
            <w:vAlign w:val="center"/>
          </w:tcPr>
          <w:p w14:paraId="2A3ECF52" w14:textId="77777777" w:rsidR="0028600E" w:rsidRPr="00DB1114" w:rsidRDefault="0028600E" w:rsidP="001E1BAB">
            <w:pPr>
              <w:spacing w:after="0"/>
              <w:ind w:firstLine="0"/>
              <w:jc w:val="both"/>
              <w:rPr>
                <w:color w:val="auto"/>
                <w:szCs w:val="28"/>
              </w:rPr>
            </w:pPr>
            <w:r w:rsidRPr="00DB1114">
              <w:rPr>
                <w:color w:val="auto"/>
                <w:szCs w:val="28"/>
              </w:rPr>
              <w:t>1,5</w:t>
            </w:r>
          </w:p>
        </w:tc>
      </w:tr>
      <w:tr w:rsidR="00577137" w:rsidRPr="00DB1114" w14:paraId="5F1FC654" w14:textId="77777777" w:rsidTr="00560DD3">
        <w:trPr>
          <w:jc w:val="center"/>
        </w:trPr>
        <w:tc>
          <w:tcPr>
            <w:tcW w:w="1549" w:type="dxa"/>
            <w:vAlign w:val="center"/>
          </w:tcPr>
          <w:p w14:paraId="25692088" w14:textId="77777777" w:rsidR="0028600E" w:rsidRPr="00DB1114" w:rsidRDefault="0028600E" w:rsidP="001E1BAB">
            <w:pPr>
              <w:spacing w:after="0"/>
              <w:ind w:firstLine="0"/>
              <w:jc w:val="both"/>
              <w:rPr>
                <w:color w:val="auto"/>
                <w:szCs w:val="28"/>
              </w:rPr>
            </w:pPr>
            <w:r w:rsidRPr="00DB1114">
              <w:rPr>
                <w:color w:val="auto"/>
                <w:szCs w:val="28"/>
              </w:rPr>
              <w:t>X1 і X3</w:t>
            </w:r>
          </w:p>
        </w:tc>
        <w:tc>
          <w:tcPr>
            <w:tcW w:w="568" w:type="dxa"/>
            <w:vAlign w:val="center"/>
          </w:tcPr>
          <w:p w14:paraId="4D11BB2D" w14:textId="77777777" w:rsidR="0028600E" w:rsidRPr="00DB1114" w:rsidRDefault="0028600E" w:rsidP="001E1BAB">
            <w:pPr>
              <w:spacing w:after="0"/>
              <w:ind w:firstLine="0"/>
              <w:jc w:val="both"/>
              <w:rPr>
                <w:color w:val="auto"/>
                <w:szCs w:val="28"/>
              </w:rPr>
            </w:pPr>
            <w:r w:rsidRPr="00DB1114">
              <w:rPr>
                <w:color w:val="auto"/>
                <w:szCs w:val="28"/>
              </w:rPr>
              <w:t>&lt;</w:t>
            </w:r>
          </w:p>
        </w:tc>
        <w:tc>
          <w:tcPr>
            <w:tcW w:w="568" w:type="dxa"/>
            <w:vAlign w:val="center"/>
          </w:tcPr>
          <w:p w14:paraId="3C4688E9" w14:textId="77777777" w:rsidR="0028600E" w:rsidRPr="00DB1114" w:rsidRDefault="0028600E" w:rsidP="001E1BAB">
            <w:pPr>
              <w:spacing w:after="0"/>
              <w:ind w:firstLine="0"/>
              <w:jc w:val="both"/>
              <w:rPr>
                <w:color w:val="auto"/>
                <w:szCs w:val="28"/>
              </w:rPr>
            </w:pPr>
            <w:r w:rsidRPr="00DB1114">
              <w:rPr>
                <w:color w:val="auto"/>
                <w:szCs w:val="28"/>
              </w:rPr>
              <w:t>=</w:t>
            </w:r>
          </w:p>
        </w:tc>
        <w:tc>
          <w:tcPr>
            <w:tcW w:w="569" w:type="dxa"/>
            <w:vAlign w:val="center"/>
          </w:tcPr>
          <w:p w14:paraId="78FF2B22" w14:textId="77777777" w:rsidR="0028600E" w:rsidRPr="00DB1114" w:rsidRDefault="0028600E" w:rsidP="001E1BAB">
            <w:pPr>
              <w:spacing w:after="0"/>
              <w:ind w:firstLine="0"/>
              <w:jc w:val="both"/>
              <w:rPr>
                <w:color w:val="auto"/>
                <w:szCs w:val="28"/>
              </w:rPr>
            </w:pPr>
            <w:r w:rsidRPr="00DB1114">
              <w:rPr>
                <w:color w:val="auto"/>
                <w:szCs w:val="28"/>
              </w:rPr>
              <w:t>&gt;</w:t>
            </w:r>
          </w:p>
        </w:tc>
        <w:tc>
          <w:tcPr>
            <w:tcW w:w="568" w:type="dxa"/>
            <w:vAlign w:val="center"/>
          </w:tcPr>
          <w:p w14:paraId="7026A50B" w14:textId="77777777" w:rsidR="0028600E" w:rsidRPr="00DB1114" w:rsidRDefault="0028600E" w:rsidP="001E1BAB">
            <w:pPr>
              <w:spacing w:after="0"/>
              <w:ind w:firstLine="0"/>
              <w:jc w:val="both"/>
              <w:rPr>
                <w:color w:val="auto"/>
                <w:szCs w:val="28"/>
              </w:rPr>
            </w:pPr>
            <w:r w:rsidRPr="00DB1114">
              <w:rPr>
                <w:color w:val="auto"/>
                <w:szCs w:val="28"/>
              </w:rPr>
              <w:t>&lt;</w:t>
            </w:r>
          </w:p>
        </w:tc>
        <w:tc>
          <w:tcPr>
            <w:tcW w:w="569" w:type="dxa"/>
            <w:vAlign w:val="center"/>
          </w:tcPr>
          <w:p w14:paraId="15969434" w14:textId="77777777" w:rsidR="0028600E" w:rsidRPr="00DB1114" w:rsidRDefault="0028600E" w:rsidP="001E1BAB">
            <w:pPr>
              <w:spacing w:after="0"/>
              <w:ind w:firstLine="0"/>
              <w:jc w:val="both"/>
              <w:rPr>
                <w:color w:val="auto"/>
                <w:szCs w:val="28"/>
              </w:rPr>
            </w:pPr>
            <w:r w:rsidRPr="00DB1114">
              <w:rPr>
                <w:color w:val="auto"/>
                <w:szCs w:val="28"/>
              </w:rPr>
              <w:t>&gt;</w:t>
            </w:r>
          </w:p>
        </w:tc>
        <w:tc>
          <w:tcPr>
            <w:tcW w:w="568" w:type="dxa"/>
            <w:vAlign w:val="center"/>
          </w:tcPr>
          <w:p w14:paraId="4CC05672" w14:textId="77777777" w:rsidR="0028600E" w:rsidRPr="00DB1114" w:rsidRDefault="0028600E" w:rsidP="001E1BAB">
            <w:pPr>
              <w:spacing w:after="0"/>
              <w:ind w:firstLine="0"/>
              <w:jc w:val="both"/>
              <w:rPr>
                <w:color w:val="auto"/>
                <w:szCs w:val="28"/>
              </w:rPr>
            </w:pPr>
            <w:r w:rsidRPr="00DB1114">
              <w:rPr>
                <w:color w:val="auto"/>
                <w:szCs w:val="28"/>
              </w:rPr>
              <w:t>&gt;</w:t>
            </w:r>
          </w:p>
        </w:tc>
        <w:tc>
          <w:tcPr>
            <w:tcW w:w="569" w:type="dxa"/>
            <w:vAlign w:val="center"/>
          </w:tcPr>
          <w:p w14:paraId="09C13F2A" w14:textId="77777777" w:rsidR="0028600E" w:rsidRPr="00DB1114" w:rsidRDefault="0028600E" w:rsidP="001E1BAB">
            <w:pPr>
              <w:spacing w:after="0"/>
              <w:ind w:firstLine="0"/>
              <w:jc w:val="both"/>
              <w:rPr>
                <w:color w:val="auto"/>
                <w:szCs w:val="28"/>
              </w:rPr>
            </w:pPr>
            <w:r w:rsidRPr="00DB1114">
              <w:rPr>
                <w:color w:val="auto"/>
                <w:szCs w:val="28"/>
              </w:rPr>
              <w:t>&gt;</w:t>
            </w:r>
          </w:p>
        </w:tc>
        <w:tc>
          <w:tcPr>
            <w:tcW w:w="1418" w:type="dxa"/>
            <w:vAlign w:val="center"/>
          </w:tcPr>
          <w:p w14:paraId="55A0E960" w14:textId="77777777" w:rsidR="0028600E" w:rsidRPr="00DB1114" w:rsidRDefault="0028600E" w:rsidP="001E1BAB">
            <w:pPr>
              <w:spacing w:after="0"/>
              <w:ind w:firstLine="0"/>
              <w:jc w:val="both"/>
              <w:rPr>
                <w:color w:val="auto"/>
                <w:szCs w:val="28"/>
              </w:rPr>
            </w:pPr>
            <w:r w:rsidRPr="00DB1114">
              <w:rPr>
                <w:color w:val="auto"/>
                <w:szCs w:val="28"/>
              </w:rPr>
              <w:t>&gt;</w:t>
            </w:r>
          </w:p>
        </w:tc>
        <w:tc>
          <w:tcPr>
            <w:tcW w:w="1559" w:type="dxa"/>
            <w:vAlign w:val="center"/>
          </w:tcPr>
          <w:p w14:paraId="1925EDC8" w14:textId="77777777" w:rsidR="0028600E" w:rsidRPr="00DB1114" w:rsidRDefault="0028600E" w:rsidP="001E1BAB">
            <w:pPr>
              <w:spacing w:after="0"/>
              <w:ind w:firstLine="0"/>
              <w:jc w:val="both"/>
              <w:rPr>
                <w:color w:val="auto"/>
                <w:szCs w:val="28"/>
              </w:rPr>
            </w:pPr>
            <w:r w:rsidRPr="00DB1114">
              <w:rPr>
                <w:color w:val="auto"/>
                <w:szCs w:val="28"/>
              </w:rPr>
              <w:t>1,5</w:t>
            </w:r>
          </w:p>
        </w:tc>
      </w:tr>
      <w:tr w:rsidR="00577137" w:rsidRPr="00DB1114" w14:paraId="09DECC58" w14:textId="77777777" w:rsidTr="00560DD3">
        <w:trPr>
          <w:jc w:val="center"/>
        </w:trPr>
        <w:tc>
          <w:tcPr>
            <w:tcW w:w="1549" w:type="dxa"/>
            <w:vAlign w:val="center"/>
          </w:tcPr>
          <w:p w14:paraId="610878F4" w14:textId="77777777" w:rsidR="0028600E" w:rsidRPr="00DB1114" w:rsidRDefault="0028600E" w:rsidP="001E1BAB">
            <w:pPr>
              <w:spacing w:after="0"/>
              <w:ind w:firstLine="0"/>
              <w:jc w:val="both"/>
              <w:rPr>
                <w:color w:val="auto"/>
                <w:szCs w:val="28"/>
              </w:rPr>
            </w:pPr>
            <w:r w:rsidRPr="00DB1114">
              <w:rPr>
                <w:color w:val="auto"/>
                <w:szCs w:val="28"/>
              </w:rPr>
              <w:t>X1 і X4</w:t>
            </w:r>
          </w:p>
        </w:tc>
        <w:tc>
          <w:tcPr>
            <w:tcW w:w="568" w:type="dxa"/>
            <w:vAlign w:val="center"/>
          </w:tcPr>
          <w:p w14:paraId="1D150CD2" w14:textId="77777777" w:rsidR="0028600E" w:rsidRPr="00DB1114" w:rsidRDefault="0028600E" w:rsidP="001E1BAB">
            <w:pPr>
              <w:spacing w:after="0"/>
              <w:ind w:firstLine="0"/>
              <w:jc w:val="both"/>
              <w:rPr>
                <w:color w:val="auto"/>
                <w:szCs w:val="28"/>
              </w:rPr>
            </w:pPr>
            <w:r w:rsidRPr="00DB1114">
              <w:rPr>
                <w:color w:val="auto"/>
                <w:szCs w:val="28"/>
              </w:rPr>
              <w:t>&lt;</w:t>
            </w:r>
          </w:p>
        </w:tc>
        <w:tc>
          <w:tcPr>
            <w:tcW w:w="568" w:type="dxa"/>
            <w:vAlign w:val="center"/>
          </w:tcPr>
          <w:p w14:paraId="4B99A882" w14:textId="77777777" w:rsidR="0028600E" w:rsidRPr="00DB1114" w:rsidRDefault="0028600E" w:rsidP="001E1BAB">
            <w:pPr>
              <w:spacing w:after="0"/>
              <w:ind w:firstLine="0"/>
              <w:jc w:val="both"/>
              <w:rPr>
                <w:color w:val="auto"/>
                <w:szCs w:val="28"/>
              </w:rPr>
            </w:pPr>
            <w:r w:rsidRPr="00DB1114">
              <w:rPr>
                <w:color w:val="auto"/>
                <w:szCs w:val="28"/>
              </w:rPr>
              <w:t>&lt;</w:t>
            </w:r>
          </w:p>
        </w:tc>
        <w:tc>
          <w:tcPr>
            <w:tcW w:w="569" w:type="dxa"/>
            <w:vAlign w:val="center"/>
          </w:tcPr>
          <w:p w14:paraId="60E2635C" w14:textId="77777777" w:rsidR="0028600E" w:rsidRPr="00DB1114" w:rsidRDefault="0028600E" w:rsidP="001E1BAB">
            <w:pPr>
              <w:spacing w:after="0"/>
              <w:ind w:firstLine="0"/>
              <w:jc w:val="both"/>
              <w:rPr>
                <w:color w:val="auto"/>
                <w:szCs w:val="28"/>
              </w:rPr>
            </w:pPr>
            <w:r w:rsidRPr="00DB1114">
              <w:rPr>
                <w:color w:val="auto"/>
                <w:szCs w:val="28"/>
              </w:rPr>
              <w:t>=</w:t>
            </w:r>
          </w:p>
        </w:tc>
        <w:tc>
          <w:tcPr>
            <w:tcW w:w="568" w:type="dxa"/>
            <w:vAlign w:val="center"/>
          </w:tcPr>
          <w:p w14:paraId="680A9BFB" w14:textId="77777777" w:rsidR="0028600E" w:rsidRPr="00DB1114" w:rsidRDefault="0028600E" w:rsidP="001E1BAB">
            <w:pPr>
              <w:spacing w:after="0"/>
              <w:ind w:firstLine="0"/>
              <w:jc w:val="both"/>
              <w:rPr>
                <w:color w:val="auto"/>
                <w:szCs w:val="28"/>
              </w:rPr>
            </w:pPr>
            <w:r w:rsidRPr="00DB1114">
              <w:rPr>
                <w:color w:val="auto"/>
                <w:szCs w:val="28"/>
              </w:rPr>
              <w:t>&lt;</w:t>
            </w:r>
          </w:p>
        </w:tc>
        <w:tc>
          <w:tcPr>
            <w:tcW w:w="569" w:type="dxa"/>
            <w:vAlign w:val="center"/>
          </w:tcPr>
          <w:p w14:paraId="7A0EEB09" w14:textId="77777777" w:rsidR="0028600E" w:rsidRPr="00DB1114" w:rsidRDefault="0028600E" w:rsidP="001E1BAB">
            <w:pPr>
              <w:spacing w:after="0"/>
              <w:ind w:firstLine="0"/>
              <w:jc w:val="both"/>
              <w:rPr>
                <w:color w:val="auto"/>
                <w:szCs w:val="28"/>
              </w:rPr>
            </w:pPr>
            <w:r w:rsidRPr="00DB1114">
              <w:rPr>
                <w:color w:val="auto"/>
                <w:szCs w:val="28"/>
              </w:rPr>
              <w:t>&gt;</w:t>
            </w:r>
          </w:p>
        </w:tc>
        <w:tc>
          <w:tcPr>
            <w:tcW w:w="568" w:type="dxa"/>
            <w:vAlign w:val="center"/>
          </w:tcPr>
          <w:p w14:paraId="295BA5F7" w14:textId="77777777" w:rsidR="0028600E" w:rsidRPr="00DB1114" w:rsidRDefault="0028600E" w:rsidP="001E1BAB">
            <w:pPr>
              <w:spacing w:after="0"/>
              <w:ind w:firstLine="0"/>
              <w:jc w:val="both"/>
              <w:rPr>
                <w:color w:val="auto"/>
                <w:szCs w:val="28"/>
              </w:rPr>
            </w:pPr>
            <w:r w:rsidRPr="00DB1114">
              <w:rPr>
                <w:color w:val="auto"/>
                <w:szCs w:val="28"/>
              </w:rPr>
              <w:t>=</w:t>
            </w:r>
          </w:p>
        </w:tc>
        <w:tc>
          <w:tcPr>
            <w:tcW w:w="569" w:type="dxa"/>
            <w:vAlign w:val="center"/>
          </w:tcPr>
          <w:p w14:paraId="3BFACB93" w14:textId="77777777" w:rsidR="0028600E" w:rsidRPr="00DB1114" w:rsidRDefault="0028600E" w:rsidP="001E1BAB">
            <w:pPr>
              <w:spacing w:after="0"/>
              <w:ind w:firstLine="0"/>
              <w:jc w:val="both"/>
              <w:rPr>
                <w:color w:val="auto"/>
                <w:szCs w:val="28"/>
              </w:rPr>
            </w:pPr>
            <w:r w:rsidRPr="00DB1114">
              <w:rPr>
                <w:color w:val="auto"/>
                <w:szCs w:val="28"/>
              </w:rPr>
              <w:t>=</w:t>
            </w:r>
          </w:p>
        </w:tc>
        <w:tc>
          <w:tcPr>
            <w:tcW w:w="1418" w:type="dxa"/>
            <w:vAlign w:val="center"/>
          </w:tcPr>
          <w:p w14:paraId="1F608DE3" w14:textId="77777777" w:rsidR="0028600E" w:rsidRPr="00DB1114" w:rsidRDefault="0028600E" w:rsidP="001E1BAB">
            <w:pPr>
              <w:spacing w:after="0"/>
              <w:ind w:firstLine="0"/>
              <w:jc w:val="both"/>
              <w:rPr>
                <w:color w:val="auto"/>
                <w:szCs w:val="28"/>
              </w:rPr>
            </w:pPr>
            <w:r w:rsidRPr="00DB1114">
              <w:rPr>
                <w:color w:val="auto"/>
                <w:szCs w:val="28"/>
              </w:rPr>
              <w:t>&lt;</w:t>
            </w:r>
          </w:p>
        </w:tc>
        <w:tc>
          <w:tcPr>
            <w:tcW w:w="1559" w:type="dxa"/>
            <w:vAlign w:val="center"/>
          </w:tcPr>
          <w:p w14:paraId="562FFBE1" w14:textId="77777777" w:rsidR="0028600E" w:rsidRPr="00DB1114" w:rsidRDefault="0028600E" w:rsidP="001E1BAB">
            <w:pPr>
              <w:spacing w:after="0"/>
              <w:ind w:firstLine="0"/>
              <w:jc w:val="both"/>
              <w:rPr>
                <w:color w:val="auto"/>
                <w:szCs w:val="28"/>
              </w:rPr>
            </w:pPr>
            <w:r w:rsidRPr="00DB1114">
              <w:rPr>
                <w:color w:val="auto"/>
                <w:szCs w:val="28"/>
              </w:rPr>
              <w:t>0,5</w:t>
            </w:r>
          </w:p>
        </w:tc>
      </w:tr>
      <w:tr w:rsidR="00577137" w:rsidRPr="00DB1114" w14:paraId="45870612" w14:textId="77777777" w:rsidTr="00560DD3">
        <w:trPr>
          <w:jc w:val="center"/>
        </w:trPr>
        <w:tc>
          <w:tcPr>
            <w:tcW w:w="1549" w:type="dxa"/>
            <w:vAlign w:val="center"/>
          </w:tcPr>
          <w:p w14:paraId="43520B22" w14:textId="77777777" w:rsidR="0028600E" w:rsidRPr="00DB1114" w:rsidRDefault="0028600E" w:rsidP="001E1BAB">
            <w:pPr>
              <w:spacing w:after="0"/>
              <w:ind w:firstLine="0"/>
              <w:jc w:val="both"/>
              <w:rPr>
                <w:color w:val="auto"/>
                <w:szCs w:val="28"/>
              </w:rPr>
            </w:pPr>
            <w:r w:rsidRPr="00DB1114">
              <w:rPr>
                <w:color w:val="auto"/>
                <w:szCs w:val="28"/>
              </w:rPr>
              <w:t>X2 і X3</w:t>
            </w:r>
          </w:p>
        </w:tc>
        <w:tc>
          <w:tcPr>
            <w:tcW w:w="568" w:type="dxa"/>
            <w:vAlign w:val="center"/>
          </w:tcPr>
          <w:p w14:paraId="3D81F5E9" w14:textId="77777777" w:rsidR="0028600E" w:rsidRPr="00DB1114" w:rsidRDefault="0028600E" w:rsidP="001E1BAB">
            <w:pPr>
              <w:spacing w:after="0"/>
              <w:ind w:firstLine="0"/>
              <w:jc w:val="both"/>
              <w:rPr>
                <w:color w:val="auto"/>
                <w:szCs w:val="28"/>
              </w:rPr>
            </w:pPr>
            <w:r w:rsidRPr="00DB1114">
              <w:rPr>
                <w:color w:val="auto"/>
                <w:szCs w:val="28"/>
              </w:rPr>
              <w:t>&lt;</w:t>
            </w:r>
          </w:p>
        </w:tc>
        <w:tc>
          <w:tcPr>
            <w:tcW w:w="568" w:type="dxa"/>
            <w:vAlign w:val="center"/>
          </w:tcPr>
          <w:p w14:paraId="3DC3CE53" w14:textId="77777777" w:rsidR="0028600E" w:rsidRPr="00DB1114" w:rsidRDefault="0028600E" w:rsidP="001E1BAB">
            <w:pPr>
              <w:spacing w:after="0"/>
              <w:ind w:firstLine="0"/>
              <w:jc w:val="both"/>
              <w:rPr>
                <w:color w:val="auto"/>
                <w:szCs w:val="28"/>
              </w:rPr>
            </w:pPr>
            <w:r w:rsidRPr="00DB1114">
              <w:rPr>
                <w:color w:val="auto"/>
                <w:szCs w:val="28"/>
              </w:rPr>
              <w:t>&lt;</w:t>
            </w:r>
          </w:p>
        </w:tc>
        <w:tc>
          <w:tcPr>
            <w:tcW w:w="569" w:type="dxa"/>
            <w:vAlign w:val="center"/>
          </w:tcPr>
          <w:p w14:paraId="1BCF2876" w14:textId="77777777" w:rsidR="0028600E" w:rsidRPr="00DB1114" w:rsidRDefault="0028600E" w:rsidP="001E1BAB">
            <w:pPr>
              <w:spacing w:after="0"/>
              <w:ind w:firstLine="0"/>
              <w:jc w:val="both"/>
              <w:rPr>
                <w:color w:val="auto"/>
                <w:szCs w:val="28"/>
              </w:rPr>
            </w:pPr>
            <w:r w:rsidRPr="00DB1114">
              <w:rPr>
                <w:color w:val="auto"/>
                <w:szCs w:val="28"/>
              </w:rPr>
              <w:t>&lt;</w:t>
            </w:r>
          </w:p>
        </w:tc>
        <w:tc>
          <w:tcPr>
            <w:tcW w:w="568" w:type="dxa"/>
            <w:vAlign w:val="center"/>
          </w:tcPr>
          <w:p w14:paraId="754FF654" w14:textId="77777777" w:rsidR="0028600E" w:rsidRPr="00DB1114" w:rsidRDefault="0028600E" w:rsidP="001E1BAB">
            <w:pPr>
              <w:spacing w:after="0"/>
              <w:ind w:firstLine="0"/>
              <w:jc w:val="both"/>
              <w:rPr>
                <w:color w:val="auto"/>
                <w:szCs w:val="28"/>
              </w:rPr>
            </w:pPr>
            <w:r w:rsidRPr="00DB1114">
              <w:rPr>
                <w:color w:val="auto"/>
                <w:szCs w:val="28"/>
              </w:rPr>
              <w:t>&lt;</w:t>
            </w:r>
          </w:p>
        </w:tc>
        <w:tc>
          <w:tcPr>
            <w:tcW w:w="569" w:type="dxa"/>
            <w:vAlign w:val="center"/>
          </w:tcPr>
          <w:p w14:paraId="17A9EEF4" w14:textId="77777777" w:rsidR="0028600E" w:rsidRPr="00DB1114" w:rsidRDefault="0028600E" w:rsidP="001E1BAB">
            <w:pPr>
              <w:spacing w:after="0"/>
              <w:ind w:firstLine="0"/>
              <w:jc w:val="both"/>
              <w:rPr>
                <w:color w:val="auto"/>
                <w:szCs w:val="28"/>
              </w:rPr>
            </w:pPr>
            <w:r w:rsidRPr="00DB1114">
              <w:rPr>
                <w:color w:val="auto"/>
                <w:szCs w:val="28"/>
              </w:rPr>
              <w:t>&gt;</w:t>
            </w:r>
          </w:p>
        </w:tc>
        <w:tc>
          <w:tcPr>
            <w:tcW w:w="568" w:type="dxa"/>
            <w:vAlign w:val="center"/>
          </w:tcPr>
          <w:p w14:paraId="6D40B29F" w14:textId="77777777" w:rsidR="0028600E" w:rsidRPr="00DB1114" w:rsidRDefault="0028600E" w:rsidP="001E1BAB">
            <w:pPr>
              <w:spacing w:after="0"/>
              <w:ind w:firstLine="0"/>
              <w:jc w:val="both"/>
              <w:rPr>
                <w:color w:val="auto"/>
                <w:szCs w:val="28"/>
              </w:rPr>
            </w:pPr>
            <w:r w:rsidRPr="00DB1114">
              <w:rPr>
                <w:color w:val="auto"/>
                <w:szCs w:val="28"/>
              </w:rPr>
              <w:t>&lt;</w:t>
            </w:r>
          </w:p>
        </w:tc>
        <w:tc>
          <w:tcPr>
            <w:tcW w:w="569" w:type="dxa"/>
            <w:vAlign w:val="center"/>
          </w:tcPr>
          <w:p w14:paraId="66116F80" w14:textId="77777777" w:rsidR="0028600E" w:rsidRPr="00DB1114" w:rsidRDefault="0028600E" w:rsidP="001E1BAB">
            <w:pPr>
              <w:spacing w:after="0"/>
              <w:ind w:firstLine="0"/>
              <w:jc w:val="both"/>
              <w:rPr>
                <w:color w:val="auto"/>
                <w:szCs w:val="28"/>
              </w:rPr>
            </w:pPr>
            <w:r w:rsidRPr="00DB1114">
              <w:rPr>
                <w:color w:val="auto"/>
                <w:szCs w:val="28"/>
              </w:rPr>
              <w:t>&lt;</w:t>
            </w:r>
          </w:p>
        </w:tc>
        <w:tc>
          <w:tcPr>
            <w:tcW w:w="1418" w:type="dxa"/>
            <w:vAlign w:val="center"/>
          </w:tcPr>
          <w:p w14:paraId="45EF7783" w14:textId="77777777" w:rsidR="0028600E" w:rsidRPr="00DB1114" w:rsidRDefault="0028600E" w:rsidP="001E1BAB">
            <w:pPr>
              <w:spacing w:after="0"/>
              <w:ind w:firstLine="0"/>
              <w:jc w:val="both"/>
              <w:rPr>
                <w:color w:val="auto"/>
                <w:szCs w:val="28"/>
              </w:rPr>
            </w:pPr>
            <w:r w:rsidRPr="00DB1114">
              <w:rPr>
                <w:color w:val="auto"/>
                <w:szCs w:val="28"/>
              </w:rPr>
              <w:t>&lt;</w:t>
            </w:r>
          </w:p>
        </w:tc>
        <w:tc>
          <w:tcPr>
            <w:tcW w:w="1559" w:type="dxa"/>
            <w:vAlign w:val="center"/>
          </w:tcPr>
          <w:p w14:paraId="0EC8B9A7" w14:textId="77777777" w:rsidR="0028600E" w:rsidRPr="00DB1114" w:rsidRDefault="0028600E" w:rsidP="001E1BAB">
            <w:pPr>
              <w:spacing w:after="0"/>
              <w:ind w:firstLine="0"/>
              <w:jc w:val="both"/>
              <w:rPr>
                <w:color w:val="auto"/>
                <w:szCs w:val="28"/>
              </w:rPr>
            </w:pPr>
            <w:r w:rsidRPr="00DB1114">
              <w:rPr>
                <w:color w:val="auto"/>
                <w:szCs w:val="28"/>
              </w:rPr>
              <w:t>0,5</w:t>
            </w:r>
          </w:p>
        </w:tc>
      </w:tr>
      <w:tr w:rsidR="00577137" w:rsidRPr="00DB1114" w14:paraId="3A0DADB1" w14:textId="77777777" w:rsidTr="00560DD3">
        <w:trPr>
          <w:jc w:val="center"/>
        </w:trPr>
        <w:tc>
          <w:tcPr>
            <w:tcW w:w="1549" w:type="dxa"/>
            <w:vAlign w:val="center"/>
          </w:tcPr>
          <w:p w14:paraId="6800C88A" w14:textId="77777777" w:rsidR="0028600E" w:rsidRPr="00DB1114" w:rsidRDefault="0028600E" w:rsidP="001E1BAB">
            <w:pPr>
              <w:spacing w:after="0"/>
              <w:ind w:firstLine="0"/>
              <w:jc w:val="both"/>
              <w:rPr>
                <w:color w:val="auto"/>
                <w:szCs w:val="28"/>
              </w:rPr>
            </w:pPr>
            <w:r w:rsidRPr="00DB1114">
              <w:rPr>
                <w:color w:val="auto"/>
                <w:szCs w:val="28"/>
              </w:rPr>
              <w:t>X2 і X4</w:t>
            </w:r>
          </w:p>
        </w:tc>
        <w:tc>
          <w:tcPr>
            <w:tcW w:w="568" w:type="dxa"/>
            <w:vAlign w:val="center"/>
          </w:tcPr>
          <w:p w14:paraId="011A3479" w14:textId="77777777" w:rsidR="0028600E" w:rsidRPr="00DB1114" w:rsidRDefault="0028600E" w:rsidP="001E1BAB">
            <w:pPr>
              <w:spacing w:after="0"/>
              <w:ind w:firstLine="0"/>
              <w:jc w:val="both"/>
              <w:rPr>
                <w:color w:val="auto"/>
                <w:szCs w:val="28"/>
              </w:rPr>
            </w:pPr>
            <w:r w:rsidRPr="00DB1114">
              <w:rPr>
                <w:color w:val="auto"/>
                <w:szCs w:val="28"/>
              </w:rPr>
              <w:t>&lt;</w:t>
            </w:r>
          </w:p>
        </w:tc>
        <w:tc>
          <w:tcPr>
            <w:tcW w:w="568" w:type="dxa"/>
            <w:vAlign w:val="center"/>
          </w:tcPr>
          <w:p w14:paraId="655BAD5E" w14:textId="77777777" w:rsidR="0028600E" w:rsidRPr="00DB1114" w:rsidRDefault="0028600E" w:rsidP="001E1BAB">
            <w:pPr>
              <w:spacing w:after="0"/>
              <w:ind w:firstLine="0"/>
              <w:jc w:val="both"/>
              <w:rPr>
                <w:color w:val="auto"/>
                <w:szCs w:val="28"/>
              </w:rPr>
            </w:pPr>
            <w:r w:rsidRPr="00DB1114">
              <w:rPr>
                <w:color w:val="auto"/>
                <w:szCs w:val="28"/>
              </w:rPr>
              <w:t>&lt;</w:t>
            </w:r>
          </w:p>
        </w:tc>
        <w:tc>
          <w:tcPr>
            <w:tcW w:w="569" w:type="dxa"/>
            <w:vAlign w:val="center"/>
          </w:tcPr>
          <w:p w14:paraId="0916DDD3" w14:textId="77777777" w:rsidR="0028600E" w:rsidRPr="00DB1114" w:rsidRDefault="0028600E" w:rsidP="001E1BAB">
            <w:pPr>
              <w:spacing w:after="0"/>
              <w:ind w:firstLine="0"/>
              <w:jc w:val="both"/>
              <w:rPr>
                <w:color w:val="auto"/>
                <w:szCs w:val="28"/>
              </w:rPr>
            </w:pPr>
            <w:r w:rsidRPr="00DB1114">
              <w:rPr>
                <w:color w:val="auto"/>
                <w:szCs w:val="28"/>
              </w:rPr>
              <w:t>&lt;</w:t>
            </w:r>
          </w:p>
        </w:tc>
        <w:tc>
          <w:tcPr>
            <w:tcW w:w="568" w:type="dxa"/>
            <w:vAlign w:val="center"/>
          </w:tcPr>
          <w:p w14:paraId="4D488B18" w14:textId="77777777" w:rsidR="0028600E" w:rsidRPr="00DB1114" w:rsidRDefault="0028600E" w:rsidP="001E1BAB">
            <w:pPr>
              <w:spacing w:after="0"/>
              <w:ind w:firstLine="0"/>
              <w:jc w:val="both"/>
              <w:rPr>
                <w:color w:val="auto"/>
                <w:szCs w:val="28"/>
              </w:rPr>
            </w:pPr>
            <w:r w:rsidRPr="00DB1114">
              <w:rPr>
                <w:color w:val="auto"/>
                <w:szCs w:val="28"/>
              </w:rPr>
              <w:t>&lt;</w:t>
            </w:r>
          </w:p>
        </w:tc>
        <w:tc>
          <w:tcPr>
            <w:tcW w:w="569" w:type="dxa"/>
            <w:vAlign w:val="center"/>
          </w:tcPr>
          <w:p w14:paraId="730CEE55" w14:textId="77777777" w:rsidR="0028600E" w:rsidRPr="00DB1114" w:rsidRDefault="0028600E" w:rsidP="001E1BAB">
            <w:pPr>
              <w:spacing w:after="0"/>
              <w:ind w:firstLine="0"/>
              <w:jc w:val="both"/>
              <w:rPr>
                <w:color w:val="auto"/>
                <w:szCs w:val="28"/>
              </w:rPr>
            </w:pPr>
            <w:r w:rsidRPr="00DB1114">
              <w:rPr>
                <w:color w:val="auto"/>
                <w:szCs w:val="28"/>
              </w:rPr>
              <w:t>&gt;</w:t>
            </w:r>
          </w:p>
        </w:tc>
        <w:tc>
          <w:tcPr>
            <w:tcW w:w="568" w:type="dxa"/>
            <w:vAlign w:val="center"/>
          </w:tcPr>
          <w:p w14:paraId="5220322E" w14:textId="77777777" w:rsidR="0028600E" w:rsidRPr="00DB1114" w:rsidRDefault="0028600E" w:rsidP="001E1BAB">
            <w:pPr>
              <w:spacing w:after="0"/>
              <w:ind w:firstLine="0"/>
              <w:jc w:val="both"/>
              <w:rPr>
                <w:color w:val="auto"/>
                <w:szCs w:val="28"/>
              </w:rPr>
            </w:pPr>
            <w:r w:rsidRPr="00DB1114">
              <w:rPr>
                <w:color w:val="auto"/>
                <w:szCs w:val="28"/>
              </w:rPr>
              <w:t>&lt;</w:t>
            </w:r>
          </w:p>
        </w:tc>
        <w:tc>
          <w:tcPr>
            <w:tcW w:w="569" w:type="dxa"/>
            <w:vAlign w:val="center"/>
          </w:tcPr>
          <w:p w14:paraId="3831FFEE" w14:textId="77777777" w:rsidR="0028600E" w:rsidRPr="00DB1114" w:rsidRDefault="0028600E" w:rsidP="001E1BAB">
            <w:pPr>
              <w:spacing w:after="0"/>
              <w:ind w:firstLine="0"/>
              <w:jc w:val="both"/>
              <w:rPr>
                <w:color w:val="auto"/>
                <w:szCs w:val="28"/>
              </w:rPr>
            </w:pPr>
            <w:r w:rsidRPr="00DB1114">
              <w:rPr>
                <w:color w:val="auto"/>
                <w:szCs w:val="28"/>
              </w:rPr>
              <w:t>&lt;</w:t>
            </w:r>
          </w:p>
        </w:tc>
        <w:tc>
          <w:tcPr>
            <w:tcW w:w="1418" w:type="dxa"/>
            <w:vAlign w:val="center"/>
          </w:tcPr>
          <w:p w14:paraId="7134128B" w14:textId="77777777" w:rsidR="0028600E" w:rsidRPr="00DB1114" w:rsidRDefault="0028600E" w:rsidP="001E1BAB">
            <w:pPr>
              <w:spacing w:after="0"/>
              <w:ind w:firstLine="0"/>
              <w:jc w:val="both"/>
              <w:rPr>
                <w:color w:val="auto"/>
                <w:szCs w:val="28"/>
              </w:rPr>
            </w:pPr>
            <w:r w:rsidRPr="00DB1114">
              <w:rPr>
                <w:color w:val="auto"/>
                <w:szCs w:val="28"/>
              </w:rPr>
              <w:t>&lt;</w:t>
            </w:r>
          </w:p>
        </w:tc>
        <w:tc>
          <w:tcPr>
            <w:tcW w:w="1559" w:type="dxa"/>
            <w:vAlign w:val="center"/>
          </w:tcPr>
          <w:p w14:paraId="75B84A77" w14:textId="77777777" w:rsidR="0028600E" w:rsidRPr="00DB1114" w:rsidRDefault="0028600E" w:rsidP="001E1BAB">
            <w:pPr>
              <w:spacing w:after="0"/>
              <w:ind w:firstLine="0"/>
              <w:jc w:val="both"/>
              <w:rPr>
                <w:color w:val="auto"/>
                <w:szCs w:val="28"/>
              </w:rPr>
            </w:pPr>
            <w:r w:rsidRPr="00DB1114">
              <w:rPr>
                <w:color w:val="auto"/>
                <w:szCs w:val="28"/>
              </w:rPr>
              <w:t>0,5</w:t>
            </w:r>
          </w:p>
        </w:tc>
      </w:tr>
      <w:tr w:rsidR="00577137" w:rsidRPr="00DB1114" w14:paraId="507A3127" w14:textId="77777777" w:rsidTr="00560DD3">
        <w:trPr>
          <w:jc w:val="center"/>
        </w:trPr>
        <w:tc>
          <w:tcPr>
            <w:tcW w:w="1549" w:type="dxa"/>
            <w:vAlign w:val="center"/>
          </w:tcPr>
          <w:p w14:paraId="39CD3FE2" w14:textId="77777777" w:rsidR="0028600E" w:rsidRPr="00DB1114" w:rsidRDefault="0028600E" w:rsidP="001E1BAB">
            <w:pPr>
              <w:spacing w:after="0"/>
              <w:ind w:firstLine="0"/>
              <w:jc w:val="both"/>
              <w:rPr>
                <w:color w:val="auto"/>
                <w:szCs w:val="28"/>
              </w:rPr>
            </w:pPr>
            <w:r w:rsidRPr="00DB1114">
              <w:rPr>
                <w:color w:val="auto"/>
                <w:szCs w:val="28"/>
              </w:rPr>
              <w:t>X3 і X4</w:t>
            </w:r>
          </w:p>
        </w:tc>
        <w:tc>
          <w:tcPr>
            <w:tcW w:w="568" w:type="dxa"/>
            <w:vAlign w:val="center"/>
          </w:tcPr>
          <w:p w14:paraId="1218A01D" w14:textId="77777777" w:rsidR="0028600E" w:rsidRPr="00DB1114" w:rsidRDefault="0028600E" w:rsidP="001E1BAB">
            <w:pPr>
              <w:spacing w:after="0"/>
              <w:ind w:firstLine="0"/>
              <w:jc w:val="both"/>
              <w:rPr>
                <w:color w:val="auto"/>
                <w:szCs w:val="28"/>
              </w:rPr>
            </w:pPr>
            <w:r w:rsidRPr="00DB1114">
              <w:rPr>
                <w:color w:val="auto"/>
                <w:szCs w:val="28"/>
              </w:rPr>
              <w:t>&lt;</w:t>
            </w:r>
          </w:p>
        </w:tc>
        <w:tc>
          <w:tcPr>
            <w:tcW w:w="568" w:type="dxa"/>
            <w:vAlign w:val="center"/>
          </w:tcPr>
          <w:p w14:paraId="55C3384C" w14:textId="77777777" w:rsidR="0028600E" w:rsidRPr="00DB1114" w:rsidRDefault="0028600E" w:rsidP="001E1BAB">
            <w:pPr>
              <w:spacing w:after="0"/>
              <w:ind w:firstLine="0"/>
              <w:jc w:val="both"/>
              <w:rPr>
                <w:color w:val="auto"/>
                <w:szCs w:val="28"/>
              </w:rPr>
            </w:pPr>
            <w:r w:rsidRPr="00DB1114">
              <w:rPr>
                <w:color w:val="auto"/>
                <w:szCs w:val="28"/>
              </w:rPr>
              <w:t>&lt;</w:t>
            </w:r>
          </w:p>
        </w:tc>
        <w:tc>
          <w:tcPr>
            <w:tcW w:w="569" w:type="dxa"/>
            <w:vAlign w:val="center"/>
          </w:tcPr>
          <w:p w14:paraId="3D53AB8D" w14:textId="77777777" w:rsidR="0028600E" w:rsidRPr="00DB1114" w:rsidRDefault="0028600E" w:rsidP="001E1BAB">
            <w:pPr>
              <w:spacing w:after="0"/>
              <w:ind w:firstLine="0"/>
              <w:jc w:val="both"/>
              <w:rPr>
                <w:color w:val="auto"/>
                <w:szCs w:val="28"/>
              </w:rPr>
            </w:pPr>
            <w:r w:rsidRPr="00DB1114">
              <w:rPr>
                <w:color w:val="auto"/>
                <w:szCs w:val="28"/>
              </w:rPr>
              <w:t>=</w:t>
            </w:r>
          </w:p>
        </w:tc>
        <w:tc>
          <w:tcPr>
            <w:tcW w:w="568" w:type="dxa"/>
            <w:vAlign w:val="center"/>
          </w:tcPr>
          <w:p w14:paraId="4DE9284C" w14:textId="77777777" w:rsidR="0028600E" w:rsidRPr="00DB1114" w:rsidRDefault="0028600E" w:rsidP="001E1BAB">
            <w:pPr>
              <w:spacing w:after="0"/>
              <w:ind w:firstLine="0"/>
              <w:jc w:val="both"/>
              <w:rPr>
                <w:color w:val="auto"/>
                <w:szCs w:val="28"/>
              </w:rPr>
            </w:pPr>
            <w:r w:rsidRPr="00DB1114">
              <w:rPr>
                <w:color w:val="auto"/>
                <w:szCs w:val="28"/>
              </w:rPr>
              <w:t>=</w:t>
            </w:r>
          </w:p>
        </w:tc>
        <w:tc>
          <w:tcPr>
            <w:tcW w:w="569" w:type="dxa"/>
            <w:vAlign w:val="center"/>
          </w:tcPr>
          <w:p w14:paraId="04BBD0EB" w14:textId="77777777" w:rsidR="0028600E" w:rsidRPr="00DB1114" w:rsidRDefault="0028600E" w:rsidP="001E1BAB">
            <w:pPr>
              <w:spacing w:after="0"/>
              <w:ind w:firstLine="0"/>
              <w:jc w:val="both"/>
              <w:rPr>
                <w:color w:val="auto"/>
                <w:szCs w:val="28"/>
              </w:rPr>
            </w:pPr>
            <w:r w:rsidRPr="00DB1114">
              <w:rPr>
                <w:color w:val="auto"/>
                <w:szCs w:val="28"/>
              </w:rPr>
              <w:t>&lt;</w:t>
            </w:r>
          </w:p>
        </w:tc>
        <w:tc>
          <w:tcPr>
            <w:tcW w:w="568" w:type="dxa"/>
            <w:vAlign w:val="center"/>
          </w:tcPr>
          <w:p w14:paraId="344A6AAA" w14:textId="77777777" w:rsidR="0028600E" w:rsidRPr="00DB1114" w:rsidRDefault="0028600E" w:rsidP="001E1BAB">
            <w:pPr>
              <w:spacing w:after="0"/>
              <w:ind w:firstLine="0"/>
              <w:jc w:val="both"/>
              <w:rPr>
                <w:color w:val="auto"/>
                <w:szCs w:val="28"/>
              </w:rPr>
            </w:pPr>
            <w:r w:rsidRPr="00DB1114">
              <w:rPr>
                <w:color w:val="auto"/>
                <w:szCs w:val="28"/>
              </w:rPr>
              <w:t>&lt;</w:t>
            </w:r>
          </w:p>
        </w:tc>
        <w:tc>
          <w:tcPr>
            <w:tcW w:w="569" w:type="dxa"/>
            <w:vAlign w:val="center"/>
          </w:tcPr>
          <w:p w14:paraId="25EAC471" w14:textId="77777777" w:rsidR="0028600E" w:rsidRPr="00DB1114" w:rsidRDefault="0028600E" w:rsidP="001E1BAB">
            <w:pPr>
              <w:spacing w:after="0"/>
              <w:ind w:firstLine="0"/>
              <w:jc w:val="both"/>
              <w:rPr>
                <w:color w:val="auto"/>
                <w:szCs w:val="28"/>
              </w:rPr>
            </w:pPr>
            <w:r w:rsidRPr="00DB1114">
              <w:rPr>
                <w:color w:val="auto"/>
                <w:szCs w:val="28"/>
              </w:rPr>
              <w:t>&lt;</w:t>
            </w:r>
          </w:p>
        </w:tc>
        <w:tc>
          <w:tcPr>
            <w:tcW w:w="1418" w:type="dxa"/>
            <w:vAlign w:val="center"/>
          </w:tcPr>
          <w:p w14:paraId="3A7EDDDF" w14:textId="77777777" w:rsidR="0028600E" w:rsidRPr="00DB1114" w:rsidRDefault="0028600E" w:rsidP="001E1BAB">
            <w:pPr>
              <w:spacing w:after="0"/>
              <w:ind w:firstLine="0"/>
              <w:jc w:val="both"/>
              <w:rPr>
                <w:color w:val="auto"/>
                <w:szCs w:val="28"/>
              </w:rPr>
            </w:pPr>
            <w:r w:rsidRPr="00DB1114">
              <w:rPr>
                <w:color w:val="auto"/>
                <w:szCs w:val="28"/>
              </w:rPr>
              <w:t>&lt;</w:t>
            </w:r>
          </w:p>
        </w:tc>
        <w:tc>
          <w:tcPr>
            <w:tcW w:w="1559" w:type="dxa"/>
            <w:vAlign w:val="center"/>
          </w:tcPr>
          <w:p w14:paraId="30127E0B" w14:textId="77777777" w:rsidR="0028600E" w:rsidRPr="00DB1114" w:rsidRDefault="0028600E" w:rsidP="001E1BAB">
            <w:pPr>
              <w:spacing w:after="0"/>
              <w:ind w:firstLine="0"/>
              <w:jc w:val="both"/>
              <w:rPr>
                <w:color w:val="auto"/>
                <w:szCs w:val="28"/>
              </w:rPr>
            </w:pPr>
            <w:r w:rsidRPr="00DB1114">
              <w:rPr>
                <w:color w:val="auto"/>
                <w:szCs w:val="28"/>
              </w:rPr>
              <w:t>0,5</w:t>
            </w:r>
          </w:p>
        </w:tc>
      </w:tr>
    </w:tbl>
    <w:p w14:paraId="7ABC981B"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 xml:space="preserve">Числове значення, що визначає ступінь переваги </w:t>
      </w:r>
      <w:r w:rsidRPr="00DB1114">
        <w:rPr>
          <w:i/>
          <w:iCs/>
          <w:color w:val="auto"/>
          <w:szCs w:val="28"/>
        </w:rPr>
        <w:t>i</w:t>
      </w:r>
      <w:r w:rsidRPr="00DB1114">
        <w:rPr>
          <w:color w:val="auto"/>
          <w:szCs w:val="28"/>
        </w:rPr>
        <w:t xml:space="preserve">–го параметра над </w:t>
      </w:r>
      <w:r w:rsidRPr="00DB1114">
        <w:rPr>
          <w:i/>
          <w:iCs/>
          <w:color w:val="auto"/>
          <w:szCs w:val="28"/>
        </w:rPr>
        <w:t>j</w:t>
      </w:r>
      <w:r w:rsidRPr="00DB1114">
        <w:rPr>
          <w:color w:val="auto"/>
          <w:szCs w:val="28"/>
        </w:rPr>
        <w:t xml:space="preserve">–тим, </w:t>
      </w:r>
      <w:r w:rsidRPr="00DB1114">
        <w:rPr>
          <w:i/>
          <w:iCs/>
          <w:color w:val="auto"/>
          <w:szCs w:val="28"/>
        </w:rPr>
        <w:t>a</w:t>
      </w:r>
      <w:r w:rsidRPr="00DB1114">
        <w:rPr>
          <w:i/>
          <w:iCs/>
          <w:color w:val="auto"/>
          <w:szCs w:val="28"/>
          <w:vertAlign w:val="subscript"/>
        </w:rPr>
        <w:t>ij</w:t>
      </w:r>
      <w:r w:rsidRPr="00DB1114">
        <w:rPr>
          <w:color w:val="auto"/>
          <w:szCs w:val="28"/>
        </w:rPr>
        <w:t>визначається по формулі:</w:t>
      </w:r>
    </w:p>
    <w:p w14:paraId="30243613"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noProof/>
          <w:color w:val="auto"/>
          <w:szCs w:val="28"/>
        </w:rPr>
        <mc:AlternateContent>
          <mc:Choice Requires="wps">
            <w:drawing>
              <wp:anchor distT="0" distB="0" distL="114300" distR="114300" simplePos="0" relativeHeight="251646464" behindDoc="0" locked="0" layoutInCell="1" allowOverlap="1" wp14:anchorId="1FACB9FC" wp14:editId="4067A9ED">
                <wp:simplePos x="0" y="0"/>
                <wp:positionH relativeFrom="column">
                  <wp:posOffset>276225</wp:posOffset>
                </wp:positionH>
                <wp:positionV relativeFrom="paragraph">
                  <wp:posOffset>119380</wp:posOffset>
                </wp:positionV>
                <wp:extent cx="76200" cy="1066800"/>
                <wp:effectExtent l="0" t="0" r="19050" b="19050"/>
                <wp:wrapNone/>
                <wp:docPr id="20" name="Левая фигурная скобка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1066800"/>
                        </a:xfrm>
                        <a:prstGeom prst="leftBrace">
                          <a:avLst>
                            <a:gd name="adj1" fmla="val 116667"/>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20" o:spid="_x0000_s1026" type="#_x0000_t87" style="position:absolute;margin-left:21.75pt;margin-top:9.4pt;width:6pt;height:8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"/>
            </w:pict>
          </mc:Fallback>
        </mc:AlternateContent>
      </w:r>
    </w:p>
    <w:p w14:paraId="783B50E3" w14:textId="77777777" w:rsidR="0028600E" w:rsidRPr="00DB1114" w:rsidRDefault="001F040C" w:rsidP="001E1BAB">
      <w:pPr>
        <w:autoSpaceDE w:val="0"/>
        <w:autoSpaceDN w:val="0"/>
        <w:adjustRightInd w:val="0"/>
        <w:spacing w:after="0"/>
        <w:ind w:firstLine="709"/>
        <w:jc w:val="both"/>
        <w:rPr>
          <w:color w:val="auto"/>
          <w:szCs w:val="28"/>
        </w:rPr>
      </w:pPr>
      <w:r>
        <w:rPr>
          <w:color w:val="auto"/>
          <w:szCs w:val="28"/>
          <w:lang w:eastAsia="en-US"/>
        </w:rPr>
        <w:pict w14:anchorId="63EEB7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6.8pt;margin-top:14.5pt;width:44.6pt;height:31.85pt;z-index:-251647488">
            <v:imagedata r:id="rId170" o:title=""/>
            <w10:wrap side="right"/>
          </v:shape>
          <o:OLEObject Type="Embed" ProgID="Equation.3" ShapeID="_x0000_s1026" DrawAspect="Content" ObjectID="_1463775666" r:id="rId171"/>
        </w:pict>
      </w:r>
      <w:r w:rsidR="0028600E" w:rsidRPr="00DB1114">
        <w:rPr>
          <w:color w:val="auto"/>
          <w:szCs w:val="28"/>
        </w:rPr>
        <w:tab/>
        <w:t xml:space="preserve">        1,5 при Х</w:t>
      </w:r>
      <w:r w:rsidR="0028600E" w:rsidRPr="00DB1114">
        <w:rPr>
          <w:color w:val="auto"/>
          <w:szCs w:val="28"/>
          <w:vertAlign w:val="subscript"/>
        </w:rPr>
        <w:t>і</w:t>
      </w:r>
      <w:r w:rsidR="0028600E" w:rsidRPr="00DB1114">
        <w:rPr>
          <w:color w:val="auto"/>
          <w:szCs w:val="28"/>
        </w:rPr>
        <w:t>&gt;X</w:t>
      </w:r>
      <w:r w:rsidR="0028600E" w:rsidRPr="00DB1114">
        <w:rPr>
          <w:color w:val="auto"/>
          <w:szCs w:val="28"/>
          <w:vertAlign w:val="subscript"/>
        </w:rPr>
        <w:t>j</w:t>
      </w:r>
    </w:p>
    <w:p w14:paraId="169B1A71" w14:textId="77777777" w:rsidR="0028600E" w:rsidRPr="00DB1114" w:rsidRDefault="0028600E" w:rsidP="001E1BAB">
      <w:pPr>
        <w:tabs>
          <w:tab w:val="left" w:pos="604"/>
          <w:tab w:val="left" w:pos="5880"/>
        </w:tabs>
        <w:autoSpaceDE w:val="0"/>
        <w:autoSpaceDN w:val="0"/>
        <w:adjustRightInd w:val="0"/>
        <w:spacing w:after="0"/>
        <w:ind w:firstLine="709"/>
        <w:jc w:val="both"/>
        <w:rPr>
          <w:color w:val="auto"/>
          <w:szCs w:val="28"/>
          <w:vertAlign w:val="subscript"/>
        </w:rPr>
      </w:pPr>
      <w:r w:rsidRPr="00DB1114">
        <w:rPr>
          <w:color w:val="auto"/>
          <w:szCs w:val="28"/>
        </w:rPr>
        <w:t xml:space="preserve">                  1.0 при Х</w:t>
      </w:r>
      <w:r w:rsidRPr="00DB1114">
        <w:rPr>
          <w:color w:val="auto"/>
          <w:szCs w:val="28"/>
          <w:vertAlign w:val="subscript"/>
        </w:rPr>
        <w:t>і</w:t>
      </w:r>
      <w:r w:rsidRPr="00DB1114">
        <w:rPr>
          <w:color w:val="auto"/>
          <w:szCs w:val="28"/>
        </w:rPr>
        <w:t>= Х</w:t>
      </w:r>
      <w:r w:rsidRPr="00DB1114">
        <w:rPr>
          <w:color w:val="auto"/>
          <w:szCs w:val="28"/>
          <w:vertAlign w:val="subscript"/>
        </w:rPr>
        <w:t>j</w:t>
      </w:r>
    </w:p>
    <w:p w14:paraId="57520BD5" w14:textId="77777777" w:rsidR="0028600E" w:rsidRPr="00DB1114" w:rsidRDefault="0028600E" w:rsidP="001E1BAB">
      <w:pPr>
        <w:tabs>
          <w:tab w:val="left" w:pos="604"/>
          <w:tab w:val="left" w:pos="5880"/>
        </w:tabs>
        <w:autoSpaceDE w:val="0"/>
        <w:autoSpaceDN w:val="0"/>
        <w:adjustRightInd w:val="0"/>
        <w:spacing w:after="0"/>
        <w:jc w:val="both"/>
        <w:rPr>
          <w:color w:val="auto"/>
          <w:szCs w:val="28"/>
          <w:vertAlign w:val="subscript"/>
        </w:rPr>
      </w:pPr>
      <w:r w:rsidRPr="00DB1114">
        <w:rPr>
          <w:color w:val="auto"/>
          <w:szCs w:val="28"/>
        </w:rPr>
        <w:t>0.5 при Х</w:t>
      </w:r>
      <w:r w:rsidRPr="00DB1114">
        <w:rPr>
          <w:color w:val="auto"/>
          <w:szCs w:val="28"/>
          <w:vertAlign w:val="subscript"/>
        </w:rPr>
        <w:t>і</w:t>
      </w:r>
      <w:r w:rsidRPr="00DB1114">
        <w:rPr>
          <w:color w:val="auto"/>
          <w:szCs w:val="28"/>
        </w:rPr>
        <w:t>&lt; X</w:t>
      </w:r>
      <w:r w:rsidRPr="00DB1114">
        <w:rPr>
          <w:color w:val="auto"/>
          <w:szCs w:val="28"/>
          <w:vertAlign w:val="subscript"/>
        </w:rPr>
        <w:t>j</w:t>
      </w:r>
    </w:p>
    <w:p w14:paraId="019CDFB9"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З отриманих числових оцінок переваги складемо матрицю A=║</w:t>
      </w:r>
      <w:r w:rsidRPr="00DB1114">
        <w:rPr>
          <w:i/>
          <w:iCs/>
          <w:color w:val="auto"/>
          <w:szCs w:val="28"/>
        </w:rPr>
        <w:t xml:space="preserve"> a</w:t>
      </w:r>
      <w:r w:rsidRPr="00DB1114">
        <w:rPr>
          <w:i/>
          <w:iCs/>
          <w:color w:val="auto"/>
          <w:szCs w:val="28"/>
          <w:vertAlign w:val="subscript"/>
        </w:rPr>
        <w:t>ij</w:t>
      </w:r>
      <w:r w:rsidRPr="00DB1114">
        <w:rPr>
          <w:color w:val="auto"/>
          <w:szCs w:val="28"/>
        </w:rPr>
        <w:t xml:space="preserve"> ║.</w:t>
      </w:r>
    </w:p>
    <w:p w14:paraId="7A3F5A8D"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 xml:space="preserve">Для кожного параметра зробимо розрахунок вагомості </w:t>
      </w:r>
      <w:r w:rsidRPr="00DB1114">
        <w:rPr>
          <w:i/>
          <w:color w:val="auto"/>
          <w:szCs w:val="28"/>
        </w:rPr>
        <w:t>K</w:t>
      </w:r>
      <w:r w:rsidRPr="00DB1114">
        <w:rPr>
          <w:i/>
          <w:color w:val="auto"/>
          <w:szCs w:val="28"/>
          <w:vertAlign w:val="subscript"/>
        </w:rPr>
        <w:t>ві</w:t>
      </w:r>
      <w:r w:rsidRPr="00DB1114">
        <w:rPr>
          <w:color w:val="auto"/>
          <w:szCs w:val="28"/>
        </w:rPr>
        <w:t xml:space="preserve"> за наступними формулами:</w:t>
      </w:r>
    </w:p>
    <w:p w14:paraId="6B81C2B7" w14:textId="77777777" w:rsidR="0028600E" w:rsidRPr="00DB1114" w:rsidRDefault="001F040C" w:rsidP="001E1BAB">
      <w:pPr>
        <w:tabs>
          <w:tab w:val="left" w:pos="604"/>
        </w:tabs>
        <w:autoSpaceDE w:val="0"/>
        <w:autoSpaceDN w:val="0"/>
        <w:adjustRightInd w:val="0"/>
        <w:spacing w:after="0"/>
        <w:ind w:firstLine="709"/>
        <w:jc w:val="both"/>
        <w:rPr>
          <w:color w:val="auto"/>
          <w:szCs w:val="28"/>
        </w:rPr>
      </w:pPr>
      <m:oMath>
        <m:sSub>
          <m:sSubPr>
            <m:ctrlPr>
              <w:rPr>
                <w:rFonts w:ascii="Cambria Math" w:hAnsi="Cambria Math"/>
                <w:i/>
                <w:color w:val="auto"/>
                <w:szCs w:val="28"/>
              </w:rPr>
            </m:ctrlPr>
          </m:sSubPr>
          <m:e>
            <m:r>
              <w:rPr>
                <w:rFonts w:ascii="Cambria Math" w:hAnsi="Cambria Math"/>
                <w:color w:val="auto"/>
                <w:szCs w:val="28"/>
              </w:rPr>
              <m:t>K</m:t>
            </m:r>
          </m:e>
          <m:sub>
            <m:r>
              <w:rPr>
                <w:rFonts w:ascii="Cambria Math" w:hAnsi="Cambria Math"/>
                <w:color w:val="auto"/>
                <w:szCs w:val="28"/>
              </w:rPr>
              <m:t>ві</m:t>
            </m:r>
          </m:sub>
        </m:sSub>
        <m:r>
          <w:rPr>
            <w:rFonts w:ascii="Cambria Math" w:hAnsi="Cambria Math"/>
            <w:color w:val="auto"/>
            <w:szCs w:val="28"/>
          </w:rPr>
          <m:t>=</m:t>
        </m:r>
        <m:f>
          <m:fPr>
            <m:ctrlPr>
              <w:rPr>
                <w:rFonts w:ascii="Cambria Math" w:hAnsi="Cambria Math"/>
                <w:i/>
                <w:color w:val="auto"/>
                <w:szCs w:val="28"/>
              </w:rPr>
            </m:ctrlPr>
          </m:fPr>
          <m:num>
            <m:sSub>
              <m:sSubPr>
                <m:ctrlPr>
                  <w:rPr>
                    <w:rFonts w:ascii="Cambria Math" w:hAnsi="Cambria Math"/>
                    <w:i/>
                    <w:color w:val="auto"/>
                    <w:szCs w:val="28"/>
                  </w:rPr>
                </m:ctrlPr>
              </m:sSubPr>
              <m:e>
                <m:r>
                  <w:rPr>
                    <w:rFonts w:ascii="Cambria Math" w:hAnsi="Cambria Math"/>
                    <w:color w:val="auto"/>
                    <w:szCs w:val="28"/>
                  </w:rPr>
                  <m:t>b</m:t>
                </m:r>
              </m:e>
              <m:sub>
                <m:r>
                  <w:rPr>
                    <w:rFonts w:ascii="Cambria Math" w:hAnsi="Cambria Math"/>
                    <w:color w:val="auto"/>
                    <w:szCs w:val="28"/>
                  </w:rPr>
                  <m:t>i</m:t>
                </m:r>
              </m:sub>
            </m:sSub>
          </m:num>
          <m:den>
            <m:nary>
              <m:naryPr>
                <m:chr m:val="∑"/>
                <m:limLoc m:val="undOvr"/>
                <m:ctrlPr>
                  <w:rPr>
                    <w:rFonts w:ascii="Cambria Math" w:hAnsi="Cambria Math"/>
                    <w:i/>
                    <w:color w:val="auto"/>
                    <w:szCs w:val="28"/>
                  </w:rPr>
                </m:ctrlPr>
              </m:naryPr>
              <m:sub>
                <m:r>
                  <w:rPr>
                    <w:rFonts w:ascii="Cambria Math" w:hAnsi="Cambria Math"/>
                    <w:color w:val="auto"/>
                    <w:szCs w:val="28"/>
                  </w:rPr>
                  <m:t>i=1</m:t>
                </m:r>
              </m:sub>
              <m:sup>
                <m:r>
                  <w:rPr>
                    <w:rFonts w:ascii="Cambria Math" w:hAnsi="Cambria Math"/>
                    <w:color w:val="auto"/>
                    <w:szCs w:val="28"/>
                  </w:rPr>
                  <m:t>n</m:t>
                </m:r>
              </m:sup>
              <m:e>
                <m:sSub>
                  <m:sSubPr>
                    <m:ctrlPr>
                      <w:rPr>
                        <w:rFonts w:ascii="Cambria Math" w:hAnsi="Cambria Math"/>
                        <w:i/>
                        <w:color w:val="auto"/>
                        <w:szCs w:val="28"/>
                      </w:rPr>
                    </m:ctrlPr>
                  </m:sSubPr>
                  <m:e>
                    <m:r>
                      <w:rPr>
                        <w:rFonts w:ascii="Cambria Math" w:hAnsi="Cambria Math"/>
                        <w:color w:val="auto"/>
                        <w:szCs w:val="28"/>
                      </w:rPr>
                      <m:t>b</m:t>
                    </m:r>
                  </m:e>
                  <m:sub>
                    <m:r>
                      <w:rPr>
                        <w:rFonts w:ascii="Cambria Math" w:hAnsi="Cambria Math"/>
                        <w:color w:val="auto"/>
                        <w:szCs w:val="28"/>
                      </w:rPr>
                      <m:t>i</m:t>
                    </m:r>
                  </m:sub>
                </m:sSub>
              </m:e>
            </m:nary>
          </m:den>
        </m:f>
      </m:oMath>
      <w:r w:rsidR="0028600E" w:rsidRPr="00DB1114">
        <w:rPr>
          <w:color w:val="auto"/>
          <w:szCs w:val="28"/>
        </w:rPr>
        <w:t xml:space="preserve">,де </w:t>
      </w:r>
      <m:oMath>
        <m:sSub>
          <m:sSubPr>
            <m:ctrlPr>
              <w:rPr>
                <w:rFonts w:ascii="Cambria Math" w:hAnsi="Cambria Math"/>
                <w:i/>
                <w:color w:val="auto"/>
                <w:szCs w:val="28"/>
              </w:rPr>
            </m:ctrlPr>
          </m:sSubPr>
          <m:e>
            <m:r>
              <w:rPr>
                <w:rFonts w:ascii="Cambria Math" w:hAnsi="Cambria Math"/>
                <w:color w:val="auto"/>
                <w:szCs w:val="28"/>
              </w:rPr>
              <m:t>b</m:t>
            </m:r>
          </m:e>
          <m:sub>
            <m:r>
              <w:rPr>
                <w:rFonts w:ascii="Cambria Math" w:hAnsi="Cambria Math"/>
                <w:color w:val="auto"/>
                <w:szCs w:val="28"/>
              </w:rPr>
              <m:t>i</m:t>
            </m:r>
          </m:sub>
        </m:sSub>
        <m:r>
          <w:rPr>
            <w:rFonts w:ascii="Cambria Math" w:hAnsi="Cambria Math"/>
            <w:color w:val="auto"/>
            <w:szCs w:val="28"/>
          </w:rPr>
          <m:t>=</m:t>
        </m:r>
        <m:nary>
          <m:naryPr>
            <m:chr m:val="∑"/>
            <m:limLoc m:val="undOvr"/>
            <m:ctrlPr>
              <w:rPr>
                <w:rFonts w:ascii="Cambria Math" w:hAnsi="Cambria Math"/>
                <w:i/>
                <w:color w:val="auto"/>
                <w:szCs w:val="28"/>
              </w:rPr>
            </m:ctrlPr>
          </m:naryPr>
          <m:sub>
            <m:r>
              <w:rPr>
                <w:rFonts w:ascii="Cambria Math" w:hAnsi="Cambria Math"/>
                <w:color w:val="auto"/>
                <w:szCs w:val="28"/>
              </w:rPr>
              <m:t>i=1</m:t>
            </m:r>
          </m:sub>
          <m:sup>
            <m:r>
              <w:rPr>
                <w:rFonts w:ascii="Cambria Math" w:hAnsi="Cambria Math"/>
                <w:color w:val="auto"/>
                <w:szCs w:val="28"/>
              </w:rPr>
              <m:t>N</m:t>
            </m:r>
          </m:sup>
          <m:e>
            <m:sSub>
              <m:sSubPr>
                <m:ctrlPr>
                  <w:rPr>
                    <w:rFonts w:ascii="Cambria Math" w:hAnsi="Cambria Math"/>
                    <w:i/>
                    <w:color w:val="auto"/>
                    <w:szCs w:val="28"/>
                  </w:rPr>
                </m:ctrlPr>
              </m:sSubPr>
              <m:e>
                <m:r>
                  <w:rPr>
                    <w:rFonts w:ascii="Cambria Math" w:hAnsi="Cambria Math"/>
                    <w:color w:val="auto"/>
                    <w:szCs w:val="28"/>
                  </w:rPr>
                  <m:t>a</m:t>
                </m:r>
              </m:e>
              <m:sub>
                <m:r>
                  <w:rPr>
                    <w:rFonts w:ascii="Cambria Math" w:hAnsi="Cambria Math"/>
                    <w:color w:val="auto"/>
                    <w:szCs w:val="28"/>
                  </w:rPr>
                  <m:t>ij</m:t>
                </m:r>
              </m:sub>
            </m:sSub>
          </m:e>
        </m:nary>
      </m:oMath>
      <w:r w:rsidR="0028600E" w:rsidRPr="00DB1114">
        <w:rPr>
          <w:color w:val="auto"/>
          <w:szCs w:val="28"/>
        </w:rPr>
        <w:t>.</w:t>
      </w:r>
    </w:p>
    <w:p w14:paraId="6C17D6A5"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Відносні оцінки розраховуються декілька разів доти, поки наступні значення не будуть незначно відрізнятися від попередніх (менше 2%).На другому і наступних кроках відносні оцінки розраховуються за наступними формулами:</w:t>
      </w:r>
    </w:p>
    <w:p w14:paraId="699274FF" w14:textId="77777777" w:rsidR="0028600E" w:rsidRPr="00DB1114" w:rsidRDefault="001F040C" w:rsidP="001E1BAB">
      <w:pPr>
        <w:tabs>
          <w:tab w:val="left" w:pos="604"/>
        </w:tabs>
        <w:autoSpaceDE w:val="0"/>
        <w:autoSpaceDN w:val="0"/>
        <w:adjustRightInd w:val="0"/>
        <w:spacing w:after="0"/>
        <w:ind w:firstLine="709"/>
        <w:jc w:val="both"/>
        <w:rPr>
          <w:color w:val="auto"/>
          <w:szCs w:val="28"/>
        </w:rPr>
      </w:pPr>
      <m:oMath>
        <m:sSub>
          <m:sSubPr>
            <m:ctrlPr>
              <w:rPr>
                <w:rFonts w:ascii="Cambria Math" w:hAnsi="Cambria Math"/>
                <w:i/>
                <w:color w:val="auto"/>
                <w:szCs w:val="28"/>
              </w:rPr>
            </m:ctrlPr>
          </m:sSubPr>
          <m:e>
            <m:r>
              <w:rPr>
                <w:rFonts w:ascii="Cambria Math" w:hAnsi="Cambria Math"/>
                <w:color w:val="auto"/>
                <w:szCs w:val="28"/>
              </w:rPr>
              <m:t>K</m:t>
            </m:r>
          </m:e>
          <m:sub>
            <m:r>
              <w:rPr>
                <w:rFonts w:ascii="Cambria Math" w:hAnsi="Cambria Math"/>
                <w:color w:val="auto"/>
                <w:szCs w:val="28"/>
              </w:rPr>
              <m:t>ві</m:t>
            </m:r>
          </m:sub>
        </m:sSub>
        <m:r>
          <w:rPr>
            <w:rFonts w:ascii="Cambria Math" w:hAnsi="Cambria Math"/>
            <w:color w:val="auto"/>
            <w:szCs w:val="28"/>
          </w:rPr>
          <m:t>=</m:t>
        </m:r>
        <m:f>
          <m:fPr>
            <m:ctrlPr>
              <w:rPr>
                <w:rFonts w:ascii="Cambria Math" w:hAnsi="Cambria Math"/>
                <w:i/>
                <w:color w:val="auto"/>
                <w:szCs w:val="28"/>
              </w:rPr>
            </m:ctrlPr>
          </m:fPr>
          <m:num>
            <m:sSubSup>
              <m:sSubSupPr>
                <m:ctrlPr>
                  <w:rPr>
                    <w:rFonts w:ascii="Cambria Math" w:hAnsi="Cambria Math"/>
                    <w:i/>
                    <w:color w:val="auto"/>
                    <w:szCs w:val="28"/>
                  </w:rPr>
                </m:ctrlPr>
              </m:sSubSupPr>
              <m:e>
                <m:r>
                  <w:rPr>
                    <w:rFonts w:ascii="Cambria Math" w:hAnsi="Cambria Math"/>
                    <w:color w:val="auto"/>
                    <w:szCs w:val="28"/>
                  </w:rPr>
                  <m:t>b</m:t>
                </m:r>
              </m:e>
              <m:sub>
                <m:r>
                  <w:rPr>
                    <w:rFonts w:ascii="Cambria Math" w:hAnsi="Cambria Math"/>
                    <w:color w:val="auto"/>
                    <w:szCs w:val="28"/>
                  </w:rPr>
                  <m:t>i</m:t>
                </m:r>
              </m:sub>
              <m:sup>
                <m:r>
                  <w:rPr>
                    <w:rFonts w:ascii="Cambria Math" w:hAnsi="Cambria Math"/>
                    <w:color w:val="auto"/>
                    <w:szCs w:val="28"/>
                  </w:rPr>
                  <m:t>'</m:t>
                </m:r>
              </m:sup>
            </m:sSubSup>
          </m:num>
          <m:den>
            <m:nary>
              <m:naryPr>
                <m:chr m:val="∑"/>
                <m:limLoc m:val="undOvr"/>
                <m:ctrlPr>
                  <w:rPr>
                    <w:rFonts w:ascii="Cambria Math" w:hAnsi="Cambria Math"/>
                    <w:i/>
                    <w:color w:val="auto"/>
                    <w:szCs w:val="28"/>
                  </w:rPr>
                </m:ctrlPr>
              </m:naryPr>
              <m:sub>
                <m:r>
                  <w:rPr>
                    <w:rFonts w:ascii="Cambria Math" w:hAnsi="Cambria Math"/>
                    <w:color w:val="auto"/>
                    <w:szCs w:val="28"/>
                  </w:rPr>
                  <m:t>i=1</m:t>
                </m:r>
              </m:sub>
              <m:sup>
                <m:r>
                  <w:rPr>
                    <w:rFonts w:ascii="Cambria Math" w:hAnsi="Cambria Math"/>
                    <w:color w:val="auto"/>
                    <w:szCs w:val="28"/>
                  </w:rPr>
                  <m:t>n</m:t>
                </m:r>
              </m:sup>
              <m:e>
                <m:sSubSup>
                  <m:sSubSupPr>
                    <m:ctrlPr>
                      <w:rPr>
                        <w:rFonts w:ascii="Cambria Math" w:hAnsi="Cambria Math"/>
                        <w:i/>
                        <w:color w:val="auto"/>
                        <w:szCs w:val="28"/>
                      </w:rPr>
                    </m:ctrlPr>
                  </m:sSubSupPr>
                  <m:e>
                    <m:r>
                      <w:rPr>
                        <w:rFonts w:ascii="Cambria Math" w:hAnsi="Cambria Math"/>
                        <w:color w:val="auto"/>
                        <w:szCs w:val="28"/>
                      </w:rPr>
                      <m:t>b</m:t>
                    </m:r>
                  </m:e>
                  <m:sub>
                    <m:r>
                      <w:rPr>
                        <w:rFonts w:ascii="Cambria Math" w:hAnsi="Cambria Math"/>
                        <w:color w:val="auto"/>
                        <w:szCs w:val="28"/>
                      </w:rPr>
                      <m:t>i</m:t>
                    </m:r>
                  </m:sub>
                  <m:sup>
                    <m:r>
                      <w:rPr>
                        <w:rFonts w:ascii="Cambria Math" w:hAnsi="Cambria Math"/>
                        <w:color w:val="auto"/>
                        <w:szCs w:val="28"/>
                      </w:rPr>
                      <m:t>'</m:t>
                    </m:r>
                  </m:sup>
                </m:sSubSup>
              </m:e>
            </m:nary>
          </m:den>
        </m:f>
        <m:r>
          <m:rPr>
            <m:nor/>
          </m:rPr>
          <w:rPr>
            <w:color w:val="auto"/>
            <w:szCs w:val="28"/>
          </w:rPr>
          <m:t>,</m:t>
        </m:r>
      </m:oMath>
      <w:r w:rsidR="0028600E" w:rsidRPr="00DB1114">
        <w:rPr>
          <w:color w:val="auto"/>
          <w:szCs w:val="28"/>
        </w:rPr>
        <w:t xml:space="preserve">де </w:t>
      </w:r>
      <m:oMath>
        <m:sSubSup>
          <m:sSubSupPr>
            <m:ctrlPr>
              <w:rPr>
                <w:rFonts w:ascii="Cambria Math" w:hAnsi="Cambria Math"/>
                <w:i/>
                <w:color w:val="auto"/>
                <w:szCs w:val="28"/>
              </w:rPr>
            </m:ctrlPr>
          </m:sSubSupPr>
          <m:e>
            <m:r>
              <w:rPr>
                <w:rFonts w:ascii="Cambria Math" w:hAnsi="Cambria Math"/>
                <w:color w:val="auto"/>
                <w:szCs w:val="28"/>
              </w:rPr>
              <m:t>b</m:t>
            </m:r>
          </m:e>
          <m:sub>
            <m:r>
              <w:rPr>
                <w:rFonts w:ascii="Cambria Math" w:hAnsi="Cambria Math"/>
                <w:color w:val="auto"/>
                <w:szCs w:val="28"/>
              </w:rPr>
              <m:t>i</m:t>
            </m:r>
          </m:sub>
          <m:sup>
            <m:r>
              <w:rPr>
                <w:rFonts w:ascii="Cambria Math" w:hAnsi="Cambria Math"/>
                <w:color w:val="auto"/>
                <w:szCs w:val="28"/>
              </w:rPr>
              <m:t>'</m:t>
            </m:r>
          </m:sup>
        </m:sSubSup>
        <m:r>
          <w:rPr>
            <w:rFonts w:ascii="Cambria Math" w:hAnsi="Cambria Math"/>
            <w:color w:val="auto"/>
            <w:szCs w:val="28"/>
          </w:rPr>
          <m:t>=</m:t>
        </m:r>
        <m:nary>
          <m:naryPr>
            <m:chr m:val="∑"/>
            <m:limLoc m:val="undOvr"/>
            <m:ctrlPr>
              <w:rPr>
                <w:rFonts w:ascii="Cambria Math" w:hAnsi="Cambria Math"/>
                <w:i/>
                <w:color w:val="auto"/>
                <w:szCs w:val="28"/>
              </w:rPr>
            </m:ctrlPr>
          </m:naryPr>
          <m:sub>
            <m:r>
              <w:rPr>
                <w:rFonts w:ascii="Cambria Math" w:hAnsi="Cambria Math"/>
                <w:color w:val="auto"/>
                <w:szCs w:val="28"/>
              </w:rPr>
              <m:t>i=1</m:t>
            </m:r>
          </m:sub>
          <m:sup>
            <m:r>
              <w:rPr>
                <w:rFonts w:ascii="Cambria Math" w:hAnsi="Cambria Math"/>
                <w:color w:val="auto"/>
                <w:szCs w:val="28"/>
              </w:rPr>
              <m:t>N</m:t>
            </m:r>
          </m:sup>
          <m:e>
            <m:sSub>
              <m:sSubPr>
                <m:ctrlPr>
                  <w:rPr>
                    <w:rFonts w:ascii="Cambria Math" w:hAnsi="Cambria Math"/>
                    <w:i/>
                    <w:color w:val="auto"/>
                    <w:szCs w:val="28"/>
                  </w:rPr>
                </m:ctrlPr>
              </m:sSubPr>
              <m:e>
                <m:r>
                  <w:rPr>
                    <w:rFonts w:ascii="Cambria Math" w:hAnsi="Cambria Math"/>
                    <w:color w:val="auto"/>
                    <w:szCs w:val="28"/>
                  </w:rPr>
                  <m:t>a</m:t>
                </m:r>
              </m:e>
              <m:sub>
                <m:r>
                  <w:rPr>
                    <w:rFonts w:ascii="Cambria Math" w:hAnsi="Cambria Math"/>
                    <w:color w:val="auto"/>
                    <w:szCs w:val="28"/>
                  </w:rPr>
                  <m:t>ij</m:t>
                </m:r>
              </m:sub>
            </m:sSub>
            <m:sSub>
              <m:sSubPr>
                <m:ctrlPr>
                  <w:rPr>
                    <w:rFonts w:ascii="Cambria Math" w:hAnsi="Cambria Math"/>
                    <w:i/>
                    <w:color w:val="auto"/>
                    <w:szCs w:val="28"/>
                  </w:rPr>
                </m:ctrlPr>
              </m:sSubPr>
              <m:e>
                <m:r>
                  <w:rPr>
                    <w:rFonts w:ascii="Cambria Math" w:hAnsi="Cambria Math"/>
                    <w:color w:val="auto"/>
                    <w:szCs w:val="28"/>
                  </w:rPr>
                  <m:t>b</m:t>
                </m:r>
              </m:e>
              <m:sub>
                <m:r>
                  <w:rPr>
                    <w:rFonts w:ascii="Cambria Math" w:hAnsi="Cambria Math"/>
                    <w:color w:val="auto"/>
                    <w:szCs w:val="28"/>
                  </w:rPr>
                  <m:t>j</m:t>
                </m:r>
              </m:sub>
            </m:sSub>
          </m:e>
        </m:nary>
      </m:oMath>
      <w:r w:rsidR="0028600E" w:rsidRPr="00DB1114">
        <w:rPr>
          <w:color w:val="auto"/>
          <w:szCs w:val="28"/>
        </w:rPr>
        <w:t>.</w:t>
      </w:r>
    </w:p>
    <w:p w14:paraId="329F3A9F" w14:textId="77777777" w:rsidR="0028600E"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Як видно з таблиці 4.5, різниця значень коефіцієнтів вагомості не перевищує 2%, тому більшої кількості ітерацій не потрібно.</w:t>
      </w:r>
    </w:p>
    <w:p w14:paraId="2198B364" w14:textId="77777777" w:rsidR="00951250" w:rsidRPr="00DB1114" w:rsidRDefault="00951250" w:rsidP="001E1BAB">
      <w:pPr>
        <w:tabs>
          <w:tab w:val="left" w:pos="604"/>
        </w:tabs>
        <w:autoSpaceDE w:val="0"/>
        <w:autoSpaceDN w:val="0"/>
        <w:adjustRightInd w:val="0"/>
        <w:spacing w:after="0"/>
        <w:ind w:firstLine="709"/>
        <w:jc w:val="both"/>
        <w:rPr>
          <w:color w:val="auto"/>
          <w:szCs w:val="28"/>
        </w:rPr>
      </w:pPr>
    </w:p>
    <w:p w14:paraId="7A26BDB2"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Таблиця 4.5 – Розрахунок вагомості параметрів</w:t>
      </w:r>
    </w:p>
    <w:tbl>
      <w:tblPr>
        <w:tblW w:w="0" w:type="auto"/>
        <w:tblLayout w:type="fixed"/>
        <w:tblLook w:val="0000" w:firstRow="0" w:lastRow="0" w:firstColumn="0" w:lastColumn="0" w:noHBand="0" w:noVBand="0"/>
      </w:tblPr>
      <w:tblGrid>
        <w:gridCol w:w="1853"/>
        <w:gridCol w:w="562"/>
        <w:gridCol w:w="563"/>
        <w:gridCol w:w="563"/>
        <w:gridCol w:w="563"/>
        <w:gridCol w:w="863"/>
        <w:gridCol w:w="864"/>
        <w:gridCol w:w="863"/>
        <w:gridCol w:w="864"/>
        <w:gridCol w:w="863"/>
        <w:gridCol w:w="864"/>
      </w:tblGrid>
      <w:tr w:rsidR="00577137" w:rsidRPr="00DB1114" w14:paraId="77E1DF2E" w14:textId="77777777" w:rsidTr="00560DD3">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48429C"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Параметри</w:t>
            </w:r>
            <m:oMath>
              <m:sSub>
                <m:sSubPr>
                  <m:ctrlPr>
                    <w:rPr>
                      <w:rFonts w:ascii="Cambria Math" w:hAnsi="Cambria Math"/>
                      <w:bCs/>
                      <w:i/>
                      <w:color w:val="auto"/>
                      <w:szCs w:val="28"/>
                    </w:rPr>
                  </m:ctrlPr>
                </m:sSubPr>
                <m:e>
                  <m:r>
                    <w:rPr>
                      <w:rFonts w:ascii="Cambria Math" w:hAnsi="Cambria Math"/>
                      <w:color w:val="auto"/>
                      <w:szCs w:val="28"/>
                    </w:rPr>
                    <m:t>x</m:t>
                  </m:r>
                </m:e>
                <m:sub>
                  <m:r>
                    <w:rPr>
                      <w:rFonts w:ascii="Cambria Math" w:hAnsi="Cambria Math"/>
                      <w:color w:val="auto"/>
                      <w:szCs w:val="28"/>
                    </w:rPr>
                    <m:t>i</m:t>
                  </m:r>
                </m:sub>
              </m:sSub>
            </m:oMath>
          </w:p>
        </w:tc>
        <w:tc>
          <w:tcPr>
            <w:tcW w:w="2251" w:type="dxa"/>
            <w:gridSpan w:val="4"/>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3038B5"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Параметри</w:t>
            </w:r>
            <m:oMath>
              <m:sSub>
                <m:sSubPr>
                  <m:ctrlPr>
                    <w:rPr>
                      <w:rFonts w:ascii="Cambria Math" w:hAnsi="Cambria Math"/>
                      <w:bCs/>
                      <w:i/>
                      <w:color w:val="auto"/>
                      <w:szCs w:val="28"/>
                    </w:rPr>
                  </m:ctrlPr>
                </m:sSubPr>
                <m:e>
                  <m:r>
                    <w:rPr>
                      <w:rFonts w:ascii="Cambria Math" w:hAnsi="Cambria Math"/>
                      <w:color w:val="auto"/>
                      <w:szCs w:val="28"/>
                    </w:rPr>
                    <m:t>x</m:t>
                  </m:r>
                </m:e>
                <m:sub>
                  <m:r>
                    <w:rPr>
                      <w:rFonts w:ascii="Cambria Math" w:hAnsi="Cambria Math"/>
                      <w:color w:val="auto"/>
                      <w:szCs w:val="28"/>
                    </w:rPr>
                    <m:t>j</m:t>
                  </m:r>
                </m:sub>
              </m:sSub>
            </m:oMath>
          </w:p>
        </w:tc>
        <w:tc>
          <w:tcPr>
            <w:tcW w:w="1727" w:type="dxa"/>
            <w:gridSpan w:val="2"/>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FC5004"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Перша ітер.</w:t>
            </w:r>
          </w:p>
        </w:tc>
        <w:tc>
          <w:tcPr>
            <w:tcW w:w="1727" w:type="dxa"/>
            <w:gridSpan w:val="2"/>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C96A89B"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Друга ітер.</w:t>
            </w:r>
          </w:p>
        </w:tc>
        <w:tc>
          <w:tcPr>
            <w:tcW w:w="1727" w:type="dxa"/>
            <w:gridSpan w:val="2"/>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CF2596"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Третя ітер</w:t>
            </w:r>
          </w:p>
        </w:tc>
      </w:tr>
      <w:tr w:rsidR="00577137" w:rsidRPr="00DB1114" w14:paraId="3427A687" w14:textId="77777777" w:rsidTr="00560DD3">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3BD2EF" w14:textId="77777777" w:rsidR="0028600E" w:rsidRPr="00DB1114" w:rsidRDefault="0028600E" w:rsidP="001E1BAB">
            <w:pPr>
              <w:autoSpaceDE w:val="0"/>
              <w:autoSpaceDN w:val="0"/>
              <w:adjustRightInd w:val="0"/>
              <w:spacing w:after="0"/>
              <w:ind w:firstLine="0"/>
              <w:jc w:val="both"/>
              <w:rPr>
                <w:color w:val="auto"/>
                <w:szCs w:val="28"/>
              </w:rPr>
            </w:pPr>
          </w:p>
        </w:tc>
        <w:tc>
          <w:tcPr>
            <w:tcW w:w="5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517F1F8"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Х1</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AA7416"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Х2</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034444A"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Х3</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2C8B9E" w14:textId="77777777" w:rsidR="0028600E" w:rsidRPr="00DB1114" w:rsidRDefault="0028600E" w:rsidP="001E1BAB">
            <w:pPr>
              <w:autoSpaceDE w:val="0"/>
              <w:autoSpaceDN w:val="0"/>
              <w:adjustRightInd w:val="0"/>
              <w:spacing w:after="0"/>
              <w:ind w:firstLine="0"/>
              <w:jc w:val="both"/>
              <w:outlineLvl w:val="7"/>
              <w:rPr>
                <w:color w:val="auto"/>
                <w:szCs w:val="28"/>
              </w:rPr>
            </w:pPr>
            <w:r w:rsidRPr="00DB1114">
              <w:rPr>
                <w:bCs/>
                <w:iCs/>
                <w:color w:val="auto"/>
                <w:szCs w:val="28"/>
              </w:rPr>
              <w:t>Х4</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F52A34" w14:textId="77777777" w:rsidR="0028600E" w:rsidRPr="00DB1114" w:rsidRDefault="001F040C" w:rsidP="001E1BAB">
            <w:pPr>
              <w:autoSpaceDE w:val="0"/>
              <w:autoSpaceDN w:val="0"/>
              <w:adjustRightInd w:val="0"/>
              <w:spacing w:after="0"/>
              <w:ind w:firstLine="0"/>
              <w:jc w:val="both"/>
              <w:rPr>
                <w:color w:val="auto"/>
                <w:szCs w:val="28"/>
              </w:rPr>
            </w:pPr>
            <m:oMathPara>
              <m:oMath>
                <m:sSub>
                  <m:sSubPr>
                    <m:ctrlPr>
                      <w:rPr>
                        <w:rFonts w:ascii="Cambria Math" w:hAnsi="Cambria Math"/>
                        <w:bCs/>
                        <w:i/>
                        <w:iCs/>
                        <w:color w:val="auto"/>
                        <w:szCs w:val="28"/>
                      </w:rPr>
                    </m:ctrlPr>
                  </m:sSubPr>
                  <m:e>
                    <m:r>
                      <w:rPr>
                        <w:rFonts w:ascii="Cambria Math" w:hAnsi="Cambria Math"/>
                        <w:color w:val="auto"/>
                        <w:szCs w:val="28"/>
                      </w:rPr>
                      <m:t>b</m:t>
                    </m:r>
                  </m:e>
                  <m:sub>
                    <m:r>
                      <w:rPr>
                        <w:rFonts w:ascii="Cambria Math" w:hAnsi="Cambria Math"/>
                        <w:color w:val="auto"/>
                        <w:szCs w:val="28"/>
                      </w:rPr>
                      <m:t>i</m:t>
                    </m:r>
                  </m:sub>
                </m:sSub>
              </m:oMath>
            </m:oMathPara>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60F438" w14:textId="77777777" w:rsidR="0028600E" w:rsidRPr="00DB1114" w:rsidRDefault="001F040C" w:rsidP="001E1BAB">
            <w:pPr>
              <w:autoSpaceDE w:val="0"/>
              <w:autoSpaceDN w:val="0"/>
              <w:adjustRightInd w:val="0"/>
              <w:spacing w:after="0"/>
              <w:ind w:firstLine="0"/>
              <w:jc w:val="both"/>
              <w:rPr>
                <w:color w:val="auto"/>
                <w:szCs w:val="28"/>
                <w:vertAlign w:val="subscript"/>
              </w:rPr>
            </w:pPr>
            <m:oMathPara>
              <m:oMathParaPr>
                <m:jc m:val="center"/>
              </m:oMathParaPr>
              <m:oMath>
                <m:sSub>
                  <m:sSubPr>
                    <m:ctrlPr>
                      <w:rPr>
                        <w:rFonts w:ascii="Cambria Math" w:hAnsi="Cambria Math"/>
                        <w:i/>
                        <w:color w:val="auto"/>
                        <w:szCs w:val="28"/>
                      </w:rPr>
                    </m:ctrlPr>
                  </m:sSubPr>
                  <m:e>
                    <m:r>
                      <w:rPr>
                        <w:rFonts w:ascii="Cambria Math" w:hAnsi="Cambria Math"/>
                        <w:color w:val="auto"/>
                        <w:szCs w:val="28"/>
                      </w:rPr>
                      <m:t>K</m:t>
                    </m:r>
                  </m:e>
                  <m:sub>
                    <m:r>
                      <w:rPr>
                        <w:rFonts w:ascii="Cambria Math" w:hAnsi="Cambria Math"/>
                        <w:color w:val="auto"/>
                        <w:szCs w:val="28"/>
                      </w:rPr>
                      <m:t>ві</m:t>
                    </m:r>
                  </m:sub>
                </m:sSub>
              </m:oMath>
            </m:oMathPara>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985CE68" w14:textId="77777777" w:rsidR="0028600E" w:rsidRPr="00DB1114" w:rsidRDefault="001F040C" w:rsidP="001E1BAB">
            <w:pPr>
              <w:autoSpaceDE w:val="0"/>
              <w:autoSpaceDN w:val="0"/>
              <w:adjustRightInd w:val="0"/>
              <w:spacing w:after="0"/>
              <w:ind w:firstLine="0"/>
              <w:jc w:val="both"/>
              <w:rPr>
                <w:i/>
                <w:color w:val="auto"/>
                <w:szCs w:val="28"/>
              </w:rPr>
            </w:pPr>
            <m:oMathPara>
              <m:oMath>
                <m:sSubSup>
                  <m:sSubSupPr>
                    <m:ctrlPr>
                      <w:rPr>
                        <w:rFonts w:ascii="Cambria Math" w:hAnsi="Cambria Math"/>
                        <w:i/>
                        <w:color w:val="auto"/>
                        <w:szCs w:val="28"/>
                      </w:rPr>
                    </m:ctrlPr>
                  </m:sSubSupPr>
                  <m:e>
                    <m:r>
                      <w:rPr>
                        <w:rFonts w:ascii="Cambria Math" w:hAnsi="Cambria Math"/>
                        <w:color w:val="auto"/>
                        <w:szCs w:val="28"/>
                      </w:rPr>
                      <m:t>b</m:t>
                    </m:r>
                  </m:e>
                  <m:sub>
                    <m:r>
                      <w:rPr>
                        <w:rFonts w:ascii="Cambria Math" w:hAnsi="Cambria Math"/>
                        <w:color w:val="auto"/>
                        <w:szCs w:val="28"/>
                      </w:rPr>
                      <m:t>i</m:t>
                    </m:r>
                  </m:sub>
                  <m:sup>
                    <m:r>
                      <w:rPr>
                        <w:rFonts w:ascii="Cambria Math" w:hAnsi="Cambria Math"/>
                        <w:color w:val="auto"/>
                        <w:szCs w:val="28"/>
                      </w:rPr>
                      <m:t>1</m:t>
                    </m:r>
                  </m:sup>
                </m:sSubSup>
              </m:oMath>
            </m:oMathPara>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4C18E3" w14:textId="77777777" w:rsidR="0028600E" w:rsidRPr="00DB1114" w:rsidRDefault="001F040C" w:rsidP="001E1BAB">
            <w:pPr>
              <w:autoSpaceDE w:val="0"/>
              <w:autoSpaceDN w:val="0"/>
              <w:adjustRightInd w:val="0"/>
              <w:spacing w:after="0"/>
              <w:ind w:firstLine="0"/>
              <w:jc w:val="both"/>
              <w:rPr>
                <w:color w:val="auto"/>
                <w:szCs w:val="28"/>
              </w:rPr>
            </w:pPr>
            <m:oMathPara>
              <m:oMathParaPr>
                <m:jc m:val="center"/>
              </m:oMathParaPr>
              <m:oMath>
                <m:sSubSup>
                  <m:sSubSupPr>
                    <m:ctrlPr>
                      <w:rPr>
                        <w:rFonts w:ascii="Cambria Math" w:hAnsi="Cambria Math"/>
                        <w:i/>
                        <w:color w:val="auto"/>
                        <w:szCs w:val="28"/>
                      </w:rPr>
                    </m:ctrlPr>
                  </m:sSubSupPr>
                  <m:e>
                    <m:r>
                      <w:rPr>
                        <w:rFonts w:ascii="Cambria Math" w:hAnsi="Cambria Math"/>
                        <w:color w:val="auto"/>
                        <w:szCs w:val="28"/>
                      </w:rPr>
                      <m:t>K</m:t>
                    </m:r>
                  </m:e>
                  <m:sub>
                    <m:r>
                      <w:rPr>
                        <w:rFonts w:ascii="Cambria Math" w:hAnsi="Cambria Math"/>
                        <w:color w:val="auto"/>
                        <w:szCs w:val="28"/>
                      </w:rPr>
                      <m:t>ві</m:t>
                    </m:r>
                  </m:sub>
                  <m:sup>
                    <m:r>
                      <w:rPr>
                        <w:rFonts w:ascii="Cambria Math" w:hAnsi="Cambria Math"/>
                        <w:color w:val="auto"/>
                        <w:szCs w:val="28"/>
                      </w:rPr>
                      <m:t>1</m:t>
                    </m:r>
                  </m:sup>
                </m:sSubSup>
              </m:oMath>
            </m:oMathPara>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B63A3A5" w14:textId="77777777" w:rsidR="0028600E" w:rsidRPr="00DB1114" w:rsidRDefault="001F040C" w:rsidP="001E1BAB">
            <w:pPr>
              <w:autoSpaceDE w:val="0"/>
              <w:autoSpaceDN w:val="0"/>
              <w:adjustRightInd w:val="0"/>
              <w:spacing w:after="0"/>
              <w:ind w:firstLine="0"/>
              <w:jc w:val="both"/>
              <w:rPr>
                <w:color w:val="auto"/>
                <w:szCs w:val="28"/>
              </w:rPr>
            </w:pPr>
            <m:oMathPara>
              <m:oMath>
                <m:sSubSup>
                  <m:sSubSupPr>
                    <m:ctrlPr>
                      <w:rPr>
                        <w:rFonts w:ascii="Cambria Math" w:hAnsi="Cambria Math"/>
                        <w:i/>
                        <w:color w:val="auto"/>
                        <w:szCs w:val="28"/>
                      </w:rPr>
                    </m:ctrlPr>
                  </m:sSubSupPr>
                  <m:e>
                    <m:r>
                      <w:rPr>
                        <w:rFonts w:ascii="Cambria Math" w:hAnsi="Cambria Math"/>
                        <w:color w:val="auto"/>
                        <w:szCs w:val="28"/>
                      </w:rPr>
                      <m:t>b</m:t>
                    </m:r>
                  </m:e>
                  <m:sub>
                    <m:r>
                      <w:rPr>
                        <w:rFonts w:ascii="Cambria Math" w:hAnsi="Cambria Math"/>
                        <w:color w:val="auto"/>
                        <w:szCs w:val="28"/>
                      </w:rPr>
                      <m:t>i</m:t>
                    </m:r>
                  </m:sub>
                  <m:sup>
                    <m:r>
                      <w:rPr>
                        <w:rFonts w:ascii="Cambria Math" w:hAnsi="Cambria Math"/>
                        <w:color w:val="auto"/>
                        <w:szCs w:val="28"/>
                      </w:rPr>
                      <m:t>2</m:t>
                    </m:r>
                  </m:sup>
                </m:sSubSup>
              </m:oMath>
            </m:oMathPara>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889A910" w14:textId="77777777" w:rsidR="0028600E" w:rsidRPr="00DB1114" w:rsidRDefault="001F040C" w:rsidP="001E1BAB">
            <w:pPr>
              <w:autoSpaceDE w:val="0"/>
              <w:autoSpaceDN w:val="0"/>
              <w:adjustRightInd w:val="0"/>
              <w:spacing w:after="0"/>
              <w:ind w:firstLine="0"/>
              <w:jc w:val="both"/>
              <w:rPr>
                <w:color w:val="auto"/>
                <w:szCs w:val="28"/>
              </w:rPr>
            </w:pPr>
            <m:oMathPara>
              <m:oMathParaPr>
                <m:jc m:val="center"/>
              </m:oMathParaPr>
              <m:oMath>
                <m:sSubSup>
                  <m:sSubSupPr>
                    <m:ctrlPr>
                      <w:rPr>
                        <w:rFonts w:ascii="Cambria Math" w:hAnsi="Cambria Math"/>
                        <w:i/>
                        <w:color w:val="auto"/>
                        <w:szCs w:val="28"/>
                      </w:rPr>
                    </m:ctrlPr>
                  </m:sSubSupPr>
                  <m:e>
                    <m:r>
                      <w:rPr>
                        <w:rFonts w:ascii="Cambria Math" w:hAnsi="Cambria Math"/>
                        <w:color w:val="auto"/>
                        <w:szCs w:val="28"/>
                      </w:rPr>
                      <m:t>K</m:t>
                    </m:r>
                  </m:e>
                  <m:sub>
                    <m:r>
                      <w:rPr>
                        <w:rFonts w:ascii="Cambria Math" w:hAnsi="Cambria Math"/>
                        <w:color w:val="auto"/>
                        <w:szCs w:val="28"/>
                      </w:rPr>
                      <m:t>ві</m:t>
                    </m:r>
                  </m:sub>
                  <m:sup>
                    <m:r>
                      <w:rPr>
                        <w:rFonts w:ascii="Cambria Math" w:hAnsi="Cambria Math"/>
                        <w:color w:val="auto"/>
                        <w:szCs w:val="28"/>
                      </w:rPr>
                      <m:t>2</m:t>
                    </m:r>
                  </m:sup>
                </m:sSubSup>
              </m:oMath>
            </m:oMathPara>
          </w:p>
        </w:tc>
      </w:tr>
      <w:tr w:rsidR="00577137" w:rsidRPr="00DB1114" w14:paraId="116D43E8" w14:textId="77777777" w:rsidTr="00560DD3">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02C491B" w14:textId="77777777" w:rsidR="0028600E" w:rsidRPr="00DB1114" w:rsidRDefault="0028600E" w:rsidP="001E1BAB">
            <w:pPr>
              <w:spacing w:after="0"/>
              <w:ind w:firstLine="0"/>
              <w:jc w:val="both"/>
              <w:rPr>
                <w:color w:val="auto"/>
                <w:szCs w:val="28"/>
              </w:rPr>
            </w:pPr>
            <w:bookmarkStart w:id="67" w:name="id.4d80e6a042d6"/>
            <w:bookmarkEnd w:id="67"/>
            <w:r w:rsidRPr="00DB1114">
              <w:rPr>
                <w:color w:val="auto"/>
                <w:szCs w:val="28"/>
              </w:rPr>
              <w:t>Х1</w:t>
            </w:r>
          </w:p>
        </w:tc>
        <w:tc>
          <w:tcPr>
            <w:tcW w:w="5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FD7642"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1,0</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FAEC015"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E0BB414"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0843ED"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0,5</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2229AB7"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2,5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tcPr>
          <w:p w14:paraId="54961A20" w14:textId="77777777" w:rsidR="0028600E" w:rsidRPr="00DB1114" w:rsidRDefault="0028600E" w:rsidP="001E1BAB">
            <w:pPr>
              <w:spacing w:after="0"/>
              <w:ind w:firstLine="0"/>
              <w:jc w:val="both"/>
              <w:rPr>
                <w:color w:val="auto"/>
                <w:szCs w:val="28"/>
              </w:rPr>
            </w:pPr>
            <w:r w:rsidRPr="00DB1114">
              <w:rPr>
                <w:color w:val="auto"/>
                <w:szCs w:val="28"/>
              </w:rPr>
              <w:t>0,129</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D751E96"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24,25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23159E"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0,215</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A011FEC"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122.1</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8326C31"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0,316</w:t>
            </w:r>
          </w:p>
        </w:tc>
      </w:tr>
      <w:tr w:rsidR="00577137" w:rsidRPr="00DB1114" w14:paraId="30073917" w14:textId="77777777" w:rsidTr="00560DD3">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D2E649"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Х2</w:t>
            </w:r>
          </w:p>
        </w:tc>
        <w:tc>
          <w:tcPr>
            <w:tcW w:w="5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0D9518A"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C19FEDE"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1,0</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C53350E"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2752F1"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0,5</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A5E73B"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3,5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tcPr>
          <w:p w14:paraId="51A489B1" w14:textId="77777777" w:rsidR="0028600E" w:rsidRPr="00DB1114" w:rsidRDefault="0028600E" w:rsidP="001E1BAB">
            <w:pPr>
              <w:spacing w:after="0"/>
              <w:ind w:firstLine="0"/>
              <w:jc w:val="both"/>
              <w:rPr>
                <w:color w:val="auto"/>
                <w:szCs w:val="28"/>
              </w:rPr>
            </w:pPr>
            <w:r w:rsidRPr="00DB1114">
              <w:rPr>
                <w:color w:val="auto"/>
                <w:szCs w:val="28"/>
              </w:rPr>
              <w:t>0,312</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0431B2D"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21,25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7658F4"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0,121</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C3F46AE"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119.32</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2876A56"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0,187</w:t>
            </w:r>
          </w:p>
        </w:tc>
      </w:tr>
      <w:tr w:rsidR="00577137" w:rsidRPr="00DB1114" w14:paraId="25515FA5" w14:textId="77777777" w:rsidTr="00560DD3">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025E4A6"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Х3</w:t>
            </w:r>
          </w:p>
        </w:tc>
        <w:tc>
          <w:tcPr>
            <w:tcW w:w="5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C17E1B"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20FCECA"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37CF453"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1,0</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BB5DEEE"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0,5</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3634F0"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4,5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tcPr>
          <w:p w14:paraId="7999CB47" w14:textId="77777777" w:rsidR="0028600E" w:rsidRPr="00DB1114" w:rsidRDefault="0028600E" w:rsidP="001E1BAB">
            <w:pPr>
              <w:spacing w:after="0"/>
              <w:ind w:firstLine="0"/>
              <w:jc w:val="both"/>
              <w:rPr>
                <w:color w:val="auto"/>
                <w:szCs w:val="28"/>
              </w:rPr>
            </w:pPr>
            <w:r w:rsidRPr="00DB1114">
              <w:rPr>
                <w:color w:val="auto"/>
                <w:szCs w:val="28"/>
              </w:rPr>
              <w:t>0,114</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1858CF"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29,25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13B3F8"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0,243</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7EC28D5"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145.51</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E7310C"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0,294</w:t>
            </w:r>
          </w:p>
        </w:tc>
      </w:tr>
      <w:tr w:rsidR="00577137" w:rsidRPr="00DB1114" w14:paraId="11964309" w14:textId="77777777" w:rsidTr="00560DD3">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DCEFEF4"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X4</w:t>
            </w:r>
          </w:p>
        </w:tc>
        <w:tc>
          <w:tcPr>
            <w:tcW w:w="56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917B174"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CFF8EAD"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3114D06"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0,5</w:t>
            </w:r>
          </w:p>
        </w:tc>
        <w:tc>
          <w:tcPr>
            <w:tcW w:w="5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9C4D8A4"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1,0</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FB7CFE9"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2,5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tcPr>
          <w:p w14:paraId="49B010A9" w14:textId="77777777" w:rsidR="0028600E" w:rsidRPr="00DB1114" w:rsidRDefault="0028600E" w:rsidP="001E1BAB">
            <w:pPr>
              <w:spacing w:after="0"/>
              <w:ind w:firstLine="0"/>
              <w:jc w:val="both"/>
              <w:rPr>
                <w:color w:val="auto"/>
                <w:szCs w:val="28"/>
              </w:rPr>
            </w:pPr>
            <w:r w:rsidRPr="00DB1114">
              <w:rPr>
                <w:color w:val="auto"/>
                <w:szCs w:val="28"/>
              </w:rPr>
              <w:t>0,213</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27BF658"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17,25</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A6445D"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0,371</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D999F0B"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72.12</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775220"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0,133</w:t>
            </w:r>
          </w:p>
        </w:tc>
      </w:tr>
      <w:tr w:rsidR="00577137" w:rsidRPr="00DB1114" w14:paraId="6C461410" w14:textId="77777777" w:rsidTr="00560DD3">
        <w:tc>
          <w:tcPr>
            <w:tcW w:w="185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C966698"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Всього:</w:t>
            </w:r>
          </w:p>
        </w:tc>
        <w:tc>
          <w:tcPr>
            <w:tcW w:w="2251" w:type="dxa"/>
            <w:gridSpan w:val="4"/>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0EAA325" w14:textId="77777777" w:rsidR="0028600E" w:rsidRPr="00DB1114" w:rsidRDefault="0028600E" w:rsidP="001E1BAB">
            <w:pPr>
              <w:autoSpaceDE w:val="0"/>
              <w:autoSpaceDN w:val="0"/>
              <w:adjustRightInd w:val="0"/>
              <w:spacing w:after="0"/>
              <w:ind w:firstLine="0"/>
              <w:jc w:val="both"/>
              <w:rPr>
                <w:color w:val="auto"/>
                <w:szCs w:val="28"/>
              </w:rPr>
            </w:pP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48198B0"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13</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ACB4E08"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47D8EA7"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81</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FD67F59"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w:t>
            </w:r>
          </w:p>
        </w:tc>
        <w:tc>
          <w:tcPr>
            <w:tcW w:w="86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2E05BA4"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412</w:t>
            </w:r>
          </w:p>
        </w:tc>
        <w:tc>
          <w:tcPr>
            <w:tcW w:w="864"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428620C"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w:t>
            </w:r>
          </w:p>
        </w:tc>
      </w:tr>
    </w:tbl>
    <w:p w14:paraId="577CA25F" w14:textId="77777777" w:rsidR="0028600E" w:rsidRPr="00DB1114" w:rsidRDefault="0028600E" w:rsidP="001E1BAB">
      <w:pPr>
        <w:spacing w:after="0"/>
        <w:jc w:val="both"/>
        <w:rPr>
          <w:color w:val="auto"/>
          <w:szCs w:val="28"/>
        </w:rPr>
      </w:pPr>
      <w:bookmarkStart w:id="68" w:name="id.46555ff7e38a"/>
      <w:bookmarkStart w:id="69" w:name="_Toc295904350"/>
      <w:bookmarkStart w:id="70" w:name="_Toc324262933"/>
      <w:bookmarkEnd w:id="68"/>
    </w:p>
    <w:p w14:paraId="636DFA64" w14:textId="77777777" w:rsidR="0028600E" w:rsidRPr="00DB1114" w:rsidRDefault="0028600E" w:rsidP="001E1BAB">
      <w:pPr>
        <w:pStyle w:val="2"/>
        <w:keepNext w:val="0"/>
        <w:keepLines w:val="0"/>
        <w:numPr>
          <w:ilvl w:val="1"/>
          <w:numId w:val="21"/>
        </w:numPr>
        <w:tabs>
          <w:tab w:val="num" w:pos="1144"/>
        </w:tabs>
        <w:spacing w:before="0"/>
        <w:ind w:left="0" w:firstLine="709"/>
        <w:contextualSpacing w:val="0"/>
        <w:jc w:val="both"/>
        <w:rPr>
          <w:rFonts w:ascii="Times New Roman" w:hAnsi="Times New Roman" w:cs="Times New Roman"/>
          <w:color w:val="auto"/>
          <w:sz w:val="28"/>
          <w:szCs w:val="28"/>
        </w:rPr>
      </w:pPr>
      <w:bookmarkStart w:id="71" w:name="_Toc325472501"/>
      <w:r w:rsidRPr="00DB1114">
        <w:rPr>
          <w:rFonts w:ascii="Times New Roman" w:hAnsi="Times New Roman" w:cs="Times New Roman"/>
          <w:color w:val="auto"/>
          <w:sz w:val="28"/>
          <w:szCs w:val="28"/>
        </w:rPr>
        <w:t>Аналіз рівня якості варіантів реалізації функцій</w:t>
      </w:r>
      <w:bookmarkEnd w:id="69"/>
      <w:bookmarkEnd w:id="70"/>
      <w:bookmarkEnd w:id="71"/>
    </w:p>
    <w:p w14:paraId="0D2BAD0A" w14:textId="77777777" w:rsidR="0028600E" w:rsidRPr="00DB1114" w:rsidRDefault="0028600E" w:rsidP="001E1BAB">
      <w:pPr>
        <w:spacing w:after="0"/>
        <w:ind w:firstLine="0"/>
        <w:jc w:val="both"/>
        <w:rPr>
          <w:color w:val="auto"/>
          <w:szCs w:val="28"/>
        </w:rPr>
      </w:pPr>
    </w:p>
    <w:p w14:paraId="5F9A22E3"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Визначаємо рівень якості кожного варіанту виконання основних функцій окремо.</w:t>
      </w:r>
    </w:p>
    <w:p w14:paraId="37393888"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 xml:space="preserve">Абсолютні значення параметрів </w:t>
      </w:r>
      <w:r w:rsidRPr="00DB1114">
        <w:rPr>
          <w:i/>
          <w:iCs/>
          <w:color w:val="auto"/>
          <w:szCs w:val="28"/>
        </w:rPr>
        <w:t>Х2</w:t>
      </w:r>
      <w:r w:rsidRPr="00DB1114">
        <w:rPr>
          <w:color w:val="auto"/>
          <w:szCs w:val="28"/>
        </w:rPr>
        <w:t xml:space="preserve">(об’єм пам’яті для збереження даних) та </w:t>
      </w:r>
      <w:r w:rsidRPr="00DB1114">
        <w:rPr>
          <w:i/>
          <w:iCs/>
          <w:color w:val="auto"/>
          <w:szCs w:val="28"/>
        </w:rPr>
        <w:t xml:space="preserve">X1 </w:t>
      </w:r>
      <w:r w:rsidRPr="00DB1114">
        <w:rPr>
          <w:color w:val="auto"/>
          <w:szCs w:val="28"/>
        </w:rPr>
        <w:t>(швидкодія мови програмування) відповідають технічним вимогам умов функціонування даного ПП.</w:t>
      </w:r>
    </w:p>
    <w:p w14:paraId="293A799F"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 xml:space="preserve">Абсолютне значення параметра </w:t>
      </w:r>
      <w:r w:rsidRPr="00DB1114">
        <w:rPr>
          <w:i/>
          <w:iCs/>
          <w:color w:val="auto"/>
          <w:szCs w:val="28"/>
        </w:rPr>
        <w:t>Х3 (</w:t>
      </w:r>
      <w:r w:rsidRPr="00DB1114">
        <w:rPr>
          <w:color w:val="auto"/>
          <w:szCs w:val="28"/>
        </w:rPr>
        <w:t>час обробки даних) обрано не найгіршим (не максимальним), тобто це значення відповідає або варіанту а) 6000 мс або варіанту б) 600мс.</w:t>
      </w:r>
    </w:p>
    <w:p w14:paraId="435895CA"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 xml:space="preserve">Коефіцієнт технічного рівня для кожного варіанта реалізації ПП розраховується так (таблиця 4.6): </w:t>
      </w:r>
    </w:p>
    <w:p w14:paraId="387735BC" w14:textId="77777777" w:rsidR="0028600E" w:rsidRPr="00DB1114" w:rsidRDefault="001F040C" w:rsidP="001E1BAB">
      <w:pPr>
        <w:autoSpaceDE w:val="0"/>
        <w:autoSpaceDN w:val="0"/>
        <w:adjustRightInd w:val="0"/>
        <w:spacing w:after="0"/>
        <w:ind w:firstLine="709"/>
        <w:jc w:val="both"/>
        <w:rPr>
          <w:i/>
          <w:color w:val="auto"/>
          <w:szCs w:val="28"/>
        </w:rPr>
      </w:pPr>
      <m:oMathPara>
        <m:oMath>
          <m:sSub>
            <m:sSubPr>
              <m:ctrlPr>
                <w:rPr>
                  <w:rFonts w:ascii="Cambria Math" w:hAnsi="Cambria Math"/>
                  <w:i/>
                  <w:color w:val="auto"/>
                  <w:szCs w:val="28"/>
                </w:rPr>
              </m:ctrlPr>
            </m:sSubPr>
            <m:e>
              <m:r>
                <w:rPr>
                  <w:rFonts w:ascii="Cambria Math" w:hAnsi="Cambria Math"/>
                  <w:color w:val="auto"/>
                  <w:szCs w:val="28"/>
                </w:rPr>
                <m:t>K</m:t>
              </m:r>
            </m:e>
            <m:sub>
              <m:r>
                <w:rPr>
                  <w:rFonts w:ascii="Cambria Math" w:hAnsi="Cambria Math"/>
                  <w:color w:val="auto"/>
                  <w:szCs w:val="28"/>
                </w:rPr>
                <m:t>K</m:t>
              </m:r>
            </m:sub>
          </m:sSub>
          <m:d>
            <m:dPr>
              <m:ctrlPr>
                <w:rPr>
                  <w:rFonts w:ascii="Cambria Math" w:hAnsi="Cambria Math"/>
                  <w:i/>
                  <w:color w:val="auto"/>
                  <w:szCs w:val="28"/>
                </w:rPr>
              </m:ctrlPr>
            </m:dPr>
            <m:e>
              <m:r>
                <w:rPr>
                  <w:rFonts w:ascii="Cambria Math" w:hAnsi="Cambria Math"/>
                  <w:color w:val="auto"/>
                  <w:szCs w:val="28"/>
                </w:rPr>
                <m:t>j</m:t>
              </m:r>
            </m:e>
          </m:d>
          <m:r>
            <w:rPr>
              <w:rFonts w:ascii="Cambria Math" w:hAnsi="Cambria Math"/>
              <w:color w:val="auto"/>
              <w:szCs w:val="28"/>
            </w:rPr>
            <m:t>=</m:t>
          </m:r>
          <m:nary>
            <m:naryPr>
              <m:chr m:val="∑"/>
              <m:limLoc m:val="undOvr"/>
              <m:ctrlPr>
                <w:rPr>
                  <w:rFonts w:ascii="Cambria Math" w:hAnsi="Cambria Math"/>
                  <w:i/>
                  <w:color w:val="auto"/>
                  <w:szCs w:val="28"/>
                </w:rPr>
              </m:ctrlPr>
            </m:naryPr>
            <m:sub>
              <m:r>
                <w:rPr>
                  <w:rFonts w:ascii="Cambria Math" w:hAnsi="Cambria Math"/>
                  <w:color w:val="auto"/>
                  <w:szCs w:val="28"/>
                </w:rPr>
                <m:t>i=1</m:t>
              </m:r>
            </m:sub>
            <m:sup>
              <m:r>
                <w:rPr>
                  <w:rFonts w:ascii="Cambria Math" w:hAnsi="Cambria Math"/>
                  <w:color w:val="auto"/>
                  <w:szCs w:val="28"/>
                </w:rPr>
                <m:t>n</m:t>
              </m:r>
            </m:sup>
            <m:e>
              <m:sSub>
                <m:sSubPr>
                  <m:ctrlPr>
                    <w:rPr>
                      <w:rFonts w:ascii="Cambria Math" w:hAnsi="Cambria Math"/>
                      <w:i/>
                      <w:color w:val="auto"/>
                      <w:szCs w:val="28"/>
                    </w:rPr>
                  </m:ctrlPr>
                </m:sSubPr>
                <m:e>
                  <m:r>
                    <w:rPr>
                      <w:rFonts w:ascii="Cambria Math" w:hAnsi="Cambria Math"/>
                      <w:color w:val="auto"/>
                      <w:szCs w:val="28"/>
                    </w:rPr>
                    <m:t>K</m:t>
                  </m:r>
                </m:e>
                <m:sub>
                  <m:r>
                    <m:rPr>
                      <m:nor/>
                    </m:rPr>
                    <w:rPr>
                      <w:i/>
                      <w:color w:val="auto"/>
                      <w:szCs w:val="28"/>
                    </w:rPr>
                    <m:t>в</m:t>
                  </m:r>
                  <m:r>
                    <w:rPr>
                      <w:rFonts w:ascii="Cambria Math" w:hAnsi="Cambria Math"/>
                      <w:color w:val="auto"/>
                      <w:szCs w:val="28"/>
                    </w:rPr>
                    <m:t>i,j</m:t>
                  </m:r>
                </m:sub>
              </m:sSub>
              <m:sSub>
                <m:sSubPr>
                  <m:ctrlPr>
                    <w:rPr>
                      <w:rFonts w:ascii="Cambria Math" w:hAnsi="Cambria Math"/>
                      <w:i/>
                      <w:color w:val="auto"/>
                      <w:szCs w:val="28"/>
                    </w:rPr>
                  </m:ctrlPr>
                </m:sSubPr>
                <m:e>
                  <m:r>
                    <w:rPr>
                      <w:rFonts w:ascii="Cambria Math" w:hAnsi="Cambria Math"/>
                      <w:color w:val="auto"/>
                      <w:szCs w:val="28"/>
                    </w:rPr>
                    <m:t>B</m:t>
                  </m:r>
                </m:e>
                <m:sub>
                  <m:r>
                    <w:rPr>
                      <w:rFonts w:ascii="Cambria Math" w:hAnsi="Cambria Math"/>
                      <w:color w:val="auto"/>
                      <w:szCs w:val="28"/>
                    </w:rPr>
                    <m:t>i,j</m:t>
                  </m:r>
                </m:sub>
              </m:sSub>
            </m:e>
          </m:nary>
          <m:r>
            <m:rPr>
              <m:nor/>
            </m:rPr>
            <w:rPr>
              <w:color w:val="auto"/>
              <w:szCs w:val="28"/>
            </w:rPr>
            <m:t>,</m:t>
          </m:r>
        </m:oMath>
      </m:oMathPara>
    </w:p>
    <w:p w14:paraId="50552E7C" w14:textId="77777777" w:rsidR="0028600E" w:rsidRPr="00DB1114" w:rsidRDefault="0028600E" w:rsidP="001E1BAB">
      <w:pPr>
        <w:autoSpaceDE w:val="0"/>
        <w:autoSpaceDN w:val="0"/>
        <w:adjustRightInd w:val="0"/>
        <w:spacing w:after="0"/>
        <w:jc w:val="both"/>
        <w:rPr>
          <w:i/>
          <w:iCs/>
          <w:color w:val="auto"/>
          <w:szCs w:val="28"/>
        </w:rPr>
      </w:pPr>
      <w:r w:rsidRPr="00DB1114">
        <w:rPr>
          <w:color w:val="auto"/>
          <w:szCs w:val="28"/>
        </w:rPr>
        <w:t xml:space="preserve">де </w:t>
      </w:r>
      <w:r w:rsidRPr="00DB1114">
        <w:rPr>
          <w:i/>
          <w:iCs/>
          <w:color w:val="auto"/>
          <w:szCs w:val="28"/>
        </w:rPr>
        <w:t>n</w:t>
      </w:r>
      <w:r w:rsidRPr="00DB1114">
        <w:rPr>
          <w:color w:val="auto"/>
          <w:szCs w:val="28"/>
        </w:rPr>
        <w:t xml:space="preserve"> – кількість параметрів;</w:t>
      </w:r>
      <m:oMath>
        <m:sSub>
          <m:sSubPr>
            <m:ctrlPr>
              <w:rPr>
                <w:rFonts w:ascii="Cambria Math" w:hAnsi="Cambria Math"/>
                <w:i/>
                <w:color w:val="auto"/>
                <w:szCs w:val="28"/>
              </w:rPr>
            </m:ctrlPr>
          </m:sSubPr>
          <m:e>
            <m:r>
              <w:rPr>
                <w:rFonts w:ascii="Cambria Math" w:hAnsi="Cambria Math"/>
                <w:color w:val="auto"/>
                <w:szCs w:val="28"/>
              </w:rPr>
              <m:t>K</m:t>
            </m:r>
          </m:e>
          <m:sub>
            <m:r>
              <m:rPr>
                <m:nor/>
              </m:rPr>
              <w:rPr>
                <w:i/>
                <w:color w:val="auto"/>
                <w:szCs w:val="28"/>
              </w:rPr>
              <m:t>в</m:t>
            </m:r>
            <m:r>
              <w:rPr>
                <w:rFonts w:ascii="Cambria Math" w:hAnsi="Cambria Math"/>
                <w:color w:val="auto"/>
                <w:szCs w:val="28"/>
              </w:rPr>
              <m:t>i</m:t>
            </m:r>
          </m:sub>
        </m:sSub>
      </m:oMath>
      <w:r w:rsidRPr="00DB1114">
        <w:rPr>
          <w:color w:val="auto"/>
          <w:szCs w:val="28"/>
        </w:rPr>
        <w:t xml:space="preserve">– коефіцієнт вагомості </w:t>
      </w:r>
      <w:r w:rsidRPr="00DB1114">
        <w:rPr>
          <w:i/>
          <w:iCs/>
          <w:color w:val="auto"/>
          <w:szCs w:val="28"/>
        </w:rPr>
        <w:t>i</w:t>
      </w:r>
      <w:r w:rsidRPr="00DB1114">
        <w:rPr>
          <w:color w:val="auto"/>
          <w:szCs w:val="28"/>
        </w:rPr>
        <w:t>–го параметра;</w:t>
      </w:r>
      <w:r w:rsidRPr="00DB1114">
        <w:rPr>
          <w:i/>
          <w:iCs/>
          <w:color w:val="auto"/>
          <w:szCs w:val="28"/>
        </w:rPr>
        <w:t>В</w:t>
      </w:r>
      <w:r w:rsidRPr="00DB1114">
        <w:rPr>
          <w:i/>
          <w:iCs/>
          <w:color w:val="auto"/>
          <w:szCs w:val="28"/>
          <w:vertAlign w:val="subscript"/>
        </w:rPr>
        <w:t>i</w:t>
      </w:r>
      <w:r w:rsidRPr="00DB1114">
        <w:rPr>
          <w:color w:val="auto"/>
          <w:szCs w:val="28"/>
        </w:rPr>
        <w:t xml:space="preserve"> – оцінка </w:t>
      </w:r>
      <w:r w:rsidRPr="00DB1114">
        <w:rPr>
          <w:i/>
          <w:iCs/>
          <w:color w:val="auto"/>
          <w:szCs w:val="28"/>
        </w:rPr>
        <w:t>i</w:t>
      </w:r>
      <w:r w:rsidRPr="00DB1114">
        <w:rPr>
          <w:color w:val="auto"/>
          <w:szCs w:val="28"/>
        </w:rPr>
        <w:t>–го параметра в балах.</w:t>
      </w:r>
    </w:p>
    <w:p w14:paraId="6EE525EF" w14:textId="77777777" w:rsidR="0028600E" w:rsidRPr="00DB1114" w:rsidRDefault="0028600E" w:rsidP="001E1BAB">
      <w:pPr>
        <w:autoSpaceDE w:val="0"/>
        <w:autoSpaceDN w:val="0"/>
        <w:adjustRightInd w:val="0"/>
        <w:spacing w:after="0"/>
        <w:jc w:val="both"/>
        <w:rPr>
          <w:bCs/>
          <w:color w:val="auto"/>
          <w:szCs w:val="28"/>
        </w:rPr>
      </w:pPr>
      <w:r w:rsidRPr="00DB1114">
        <w:rPr>
          <w:bCs/>
          <w:color w:val="auto"/>
          <w:szCs w:val="28"/>
        </w:rPr>
        <w:t>Таблиця 4.6 –</w:t>
      </w:r>
      <w:r w:rsidRPr="00DB1114">
        <w:rPr>
          <w:color w:val="auto"/>
          <w:szCs w:val="28"/>
        </w:rPr>
        <w:t xml:space="preserve"> Розрахунок показників рівня якості варіантів реалізації основних функцій ПП</w:t>
      </w:r>
    </w:p>
    <w:tbl>
      <w:tblPr>
        <w:tblW w:w="0" w:type="auto"/>
        <w:tblLook w:val="0000" w:firstRow="0" w:lastRow="0" w:firstColumn="0" w:lastColumn="0" w:noHBand="0" w:noVBand="0"/>
      </w:tblPr>
      <w:tblGrid>
        <w:gridCol w:w="1533"/>
        <w:gridCol w:w="1548"/>
        <w:gridCol w:w="1581"/>
        <w:gridCol w:w="1557"/>
        <w:gridCol w:w="1578"/>
        <w:gridCol w:w="1578"/>
      </w:tblGrid>
      <w:tr w:rsidR="00577137" w:rsidRPr="00DB1114" w14:paraId="1079B607" w14:textId="77777777" w:rsidTr="00560DD3">
        <w:tc>
          <w:tcPr>
            <w:tcW w:w="15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7ED2853"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Основні функції</w:t>
            </w:r>
          </w:p>
        </w:tc>
        <w:tc>
          <w:tcPr>
            <w:tcW w:w="15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030E494"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Варіант реалізації функції</w:t>
            </w:r>
          </w:p>
        </w:tc>
        <w:tc>
          <w:tcPr>
            <w:tcW w:w="158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EBDAEDF"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Абсолютне значення параметра</w:t>
            </w:r>
          </w:p>
        </w:tc>
        <w:tc>
          <w:tcPr>
            <w:tcW w:w="15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DEA8831"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Бальна оцінка параметра</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97777D8"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Коефіцієнт вагомості параметра</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73D9493" w14:textId="77777777" w:rsidR="0028600E" w:rsidRPr="00DB1114" w:rsidRDefault="0028600E" w:rsidP="001E1BAB">
            <w:pPr>
              <w:autoSpaceDE w:val="0"/>
              <w:autoSpaceDN w:val="0"/>
              <w:adjustRightInd w:val="0"/>
              <w:spacing w:after="0"/>
              <w:ind w:firstLine="0"/>
              <w:jc w:val="both"/>
              <w:rPr>
                <w:color w:val="auto"/>
                <w:szCs w:val="28"/>
              </w:rPr>
            </w:pPr>
            <w:r w:rsidRPr="00DB1114">
              <w:rPr>
                <w:bCs/>
                <w:color w:val="auto"/>
                <w:szCs w:val="28"/>
              </w:rPr>
              <w:t>Коефіцієнт рівня якості</w:t>
            </w:r>
          </w:p>
        </w:tc>
      </w:tr>
      <w:tr w:rsidR="00577137" w:rsidRPr="00DB1114" w14:paraId="73B7CC4A" w14:textId="77777777" w:rsidTr="00560DD3">
        <w:tc>
          <w:tcPr>
            <w:tcW w:w="15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848F04E"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F1(X1)</w:t>
            </w:r>
          </w:p>
        </w:tc>
        <w:tc>
          <w:tcPr>
            <w:tcW w:w="15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13797F0"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А</w:t>
            </w:r>
          </w:p>
        </w:tc>
        <w:tc>
          <w:tcPr>
            <w:tcW w:w="158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CCC7D20"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10^8</w:t>
            </w:r>
          </w:p>
        </w:tc>
        <w:tc>
          <w:tcPr>
            <w:tcW w:w="15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BE8EB2C"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2.9</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192D9D0"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122.1</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tcPr>
          <w:p w14:paraId="59BAF0E1" w14:textId="77777777" w:rsidR="0028600E" w:rsidRPr="00DB1114" w:rsidRDefault="0028600E" w:rsidP="001E1BAB">
            <w:pPr>
              <w:spacing w:after="0"/>
              <w:ind w:firstLine="0"/>
              <w:jc w:val="both"/>
              <w:rPr>
                <w:color w:val="auto"/>
                <w:szCs w:val="28"/>
              </w:rPr>
            </w:pPr>
            <w:r w:rsidRPr="00DB1114">
              <w:rPr>
                <w:color w:val="auto"/>
                <w:szCs w:val="28"/>
              </w:rPr>
              <w:t>0,710</w:t>
            </w:r>
          </w:p>
        </w:tc>
      </w:tr>
      <w:tr w:rsidR="00577137" w:rsidRPr="00DB1114" w14:paraId="47886CFA" w14:textId="77777777" w:rsidTr="00560DD3">
        <w:tc>
          <w:tcPr>
            <w:tcW w:w="15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D2529F1"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F2(X2)</w:t>
            </w:r>
          </w:p>
        </w:tc>
        <w:tc>
          <w:tcPr>
            <w:tcW w:w="15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5C6F484"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А</w:t>
            </w:r>
          </w:p>
        </w:tc>
        <w:tc>
          <w:tcPr>
            <w:tcW w:w="158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C9F506E"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5</w:t>
            </w:r>
          </w:p>
        </w:tc>
        <w:tc>
          <w:tcPr>
            <w:tcW w:w="15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DD7C0F"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3.2</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9ECF4BB"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119.32</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tcPr>
          <w:p w14:paraId="1275AD5C" w14:textId="77777777" w:rsidR="0028600E" w:rsidRPr="00DB1114" w:rsidRDefault="0028600E" w:rsidP="001E1BAB">
            <w:pPr>
              <w:spacing w:after="0"/>
              <w:ind w:firstLine="0"/>
              <w:jc w:val="both"/>
              <w:rPr>
                <w:color w:val="auto"/>
                <w:szCs w:val="28"/>
              </w:rPr>
            </w:pPr>
            <w:r w:rsidRPr="00DB1114">
              <w:rPr>
                <w:color w:val="auto"/>
                <w:szCs w:val="28"/>
              </w:rPr>
              <w:t>0,924</w:t>
            </w:r>
          </w:p>
        </w:tc>
      </w:tr>
      <w:tr w:rsidR="00577137" w:rsidRPr="00DB1114" w14:paraId="627D3F96" w14:textId="77777777" w:rsidTr="00560DD3">
        <w:tc>
          <w:tcPr>
            <w:tcW w:w="153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7C98265"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F4(X1)</w:t>
            </w:r>
          </w:p>
        </w:tc>
        <w:tc>
          <w:tcPr>
            <w:tcW w:w="15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689C32C8"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A</w:t>
            </w:r>
          </w:p>
        </w:tc>
        <w:tc>
          <w:tcPr>
            <w:tcW w:w="158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B55178B"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10^8</w:t>
            </w:r>
          </w:p>
        </w:tc>
        <w:tc>
          <w:tcPr>
            <w:tcW w:w="15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A751720"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2.8</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904E21F"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110.24</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tcPr>
          <w:p w14:paraId="6B637B47" w14:textId="77777777" w:rsidR="0028600E" w:rsidRPr="00DB1114" w:rsidRDefault="0028600E" w:rsidP="001E1BAB">
            <w:pPr>
              <w:spacing w:after="0"/>
              <w:ind w:firstLine="0"/>
              <w:jc w:val="both"/>
              <w:rPr>
                <w:color w:val="auto"/>
                <w:szCs w:val="28"/>
              </w:rPr>
            </w:pPr>
            <w:r w:rsidRPr="00DB1114">
              <w:rPr>
                <w:color w:val="auto"/>
                <w:szCs w:val="28"/>
              </w:rPr>
              <w:t>0.812</w:t>
            </w:r>
          </w:p>
        </w:tc>
      </w:tr>
      <w:tr w:rsidR="00577137" w:rsidRPr="00DB1114" w14:paraId="0DBA68FB" w14:textId="77777777" w:rsidTr="00560DD3">
        <w:tc>
          <w:tcPr>
            <w:tcW w:w="1533" w:type="dxa"/>
            <w:vMerge w:val="restart"/>
            <w:tcBorders>
              <w:top w:val="single" w:sz="8" w:space="0" w:color="000000"/>
              <w:left w:val="single" w:sz="8" w:space="0" w:color="000000"/>
              <w:right w:val="single" w:sz="8" w:space="0" w:color="000000"/>
            </w:tcBorders>
            <w:tcMar>
              <w:top w:w="0" w:type="dxa"/>
              <w:left w:w="0" w:type="dxa"/>
              <w:bottom w:w="0" w:type="dxa"/>
              <w:right w:w="0" w:type="dxa"/>
            </w:tcMar>
            <w:vAlign w:val="center"/>
          </w:tcPr>
          <w:p w14:paraId="79FD53CD"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F3(X3,Х4)</w:t>
            </w:r>
          </w:p>
        </w:tc>
        <w:tc>
          <w:tcPr>
            <w:tcW w:w="15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684D869"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А</w:t>
            </w:r>
          </w:p>
        </w:tc>
        <w:tc>
          <w:tcPr>
            <w:tcW w:w="158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316EEE37"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6000</w:t>
            </w:r>
          </w:p>
        </w:tc>
        <w:tc>
          <w:tcPr>
            <w:tcW w:w="15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07B5850F"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2.1</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59BE3217"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145.51</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tcPr>
          <w:p w14:paraId="70948B8C" w14:textId="77777777" w:rsidR="0028600E" w:rsidRPr="00DB1114" w:rsidRDefault="0028600E" w:rsidP="001E1BAB">
            <w:pPr>
              <w:spacing w:after="0"/>
              <w:ind w:firstLine="0"/>
              <w:jc w:val="both"/>
              <w:rPr>
                <w:color w:val="auto"/>
                <w:szCs w:val="28"/>
              </w:rPr>
            </w:pPr>
            <w:r w:rsidRPr="00DB1114">
              <w:rPr>
                <w:color w:val="auto"/>
                <w:szCs w:val="28"/>
              </w:rPr>
              <w:t>0,798</w:t>
            </w:r>
          </w:p>
        </w:tc>
      </w:tr>
      <w:tr w:rsidR="00577137" w:rsidRPr="00DB1114" w14:paraId="42522E9C" w14:textId="77777777" w:rsidTr="00560DD3">
        <w:tc>
          <w:tcPr>
            <w:tcW w:w="1533" w:type="dxa"/>
            <w:vMerge/>
            <w:tcBorders>
              <w:left w:val="single" w:sz="8" w:space="0" w:color="000000"/>
              <w:bottom w:val="single" w:sz="8" w:space="0" w:color="000000"/>
              <w:right w:val="single" w:sz="8" w:space="0" w:color="000000"/>
            </w:tcBorders>
            <w:tcMar>
              <w:top w:w="0" w:type="dxa"/>
              <w:left w:w="0" w:type="dxa"/>
              <w:bottom w:w="0" w:type="dxa"/>
              <w:right w:w="0" w:type="dxa"/>
            </w:tcMar>
            <w:vAlign w:val="center"/>
          </w:tcPr>
          <w:p w14:paraId="435A270C" w14:textId="77777777" w:rsidR="0028600E" w:rsidRPr="00DB1114" w:rsidRDefault="0028600E" w:rsidP="001E1BAB">
            <w:pPr>
              <w:autoSpaceDE w:val="0"/>
              <w:autoSpaceDN w:val="0"/>
              <w:adjustRightInd w:val="0"/>
              <w:spacing w:after="0"/>
              <w:ind w:firstLine="0"/>
              <w:jc w:val="both"/>
              <w:rPr>
                <w:color w:val="auto"/>
                <w:szCs w:val="28"/>
              </w:rPr>
            </w:pPr>
          </w:p>
        </w:tc>
        <w:tc>
          <w:tcPr>
            <w:tcW w:w="154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7498C43C"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Б</w:t>
            </w:r>
          </w:p>
        </w:tc>
        <w:tc>
          <w:tcPr>
            <w:tcW w:w="158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23AD1993"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600</w:t>
            </w:r>
          </w:p>
        </w:tc>
        <w:tc>
          <w:tcPr>
            <w:tcW w:w="155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42BAE5E8"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1.1</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center"/>
          </w:tcPr>
          <w:p w14:paraId="1712D664" w14:textId="77777777" w:rsidR="0028600E" w:rsidRPr="00DB1114" w:rsidRDefault="0028600E" w:rsidP="001E1BAB">
            <w:pPr>
              <w:autoSpaceDE w:val="0"/>
              <w:autoSpaceDN w:val="0"/>
              <w:adjustRightInd w:val="0"/>
              <w:spacing w:after="0"/>
              <w:ind w:firstLine="0"/>
              <w:jc w:val="both"/>
              <w:rPr>
                <w:color w:val="auto"/>
                <w:szCs w:val="28"/>
              </w:rPr>
            </w:pPr>
            <w:r w:rsidRPr="00DB1114">
              <w:rPr>
                <w:color w:val="auto"/>
                <w:szCs w:val="28"/>
              </w:rPr>
              <w:t>72.12</w:t>
            </w:r>
          </w:p>
        </w:tc>
        <w:tc>
          <w:tcPr>
            <w:tcW w:w="1578"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vAlign w:val="bottom"/>
          </w:tcPr>
          <w:p w14:paraId="48B77D64" w14:textId="77777777" w:rsidR="0028600E" w:rsidRPr="00DB1114" w:rsidRDefault="0028600E" w:rsidP="001E1BAB">
            <w:pPr>
              <w:spacing w:after="0"/>
              <w:ind w:firstLine="0"/>
              <w:jc w:val="both"/>
              <w:rPr>
                <w:color w:val="auto"/>
                <w:szCs w:val="28"/>
              </w:rPr>
            </w:pPr>
            <w:r w:rsidRPr="00DB1114">
              <w:rPr>
                <w:color w:val="auto"/>
                <w:szCs w:val="28"/>
              </w:rPr>
              <w:t>0,564</w:t>
            </w:r>
          </w:p>
        </w:tc>
      </w:tr>
    </w:tbl>
    <w:p w14:paraId="65D2E2DF" w14:textId="77777777" w:rsidR="0028600E" w:rsidRPr="00DB1114" w:rsidRDefault="0028600E" w:rsidP="001E1BAB">
      <w:pPr>
        <w:autoSpaceDE w:val="0"/>
        <w:autoSpaceDN w:val="0"/>
        <w:adjustRightInd w:val="0"/>
        <w:spacing w:after="0"/>
        <w:ind w:firstLine="709"/>
        <w:jc w:val="both"/>
        <w:rPr>
          <w:color w:val="auto"/>
          <w:szCs w:val="28"/>
        </w:rPr>
      </w:pPr>
    </w:p>
    <w:p w14:paraId="66567ACC"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За даними з таблиці 4.6 за формулою</w:t>
      </w:r>
    </w:p>
    <w:p w14:paraId="1EB1D2A2" w14:textId="77777777" w:rsidR="0028600E" w:rsidRPr="00DB1114" w:rsidRDefault="001F040C" w:rsidP="001E1BAB">
      <w:pPr>
        <w:autoSpaceDE w:val="0"/>
        <w:autoSpaceDN w:val="0"/>
        <w:adjustRightInd w:val="0"/>
        <w:spacing w:after="0"/>
        <w:jc w:val="both"/>
        <w:rPr>
          <w:i/>
          <w:color w:val="auto"/>
          <w:szCs w:val="28"/>
        </w:rPr>
      </w:pPr>
      <m:oMathPara>
        <m:oMath>
          <m:sSub>
            <m:sSubPr>
              <m:ctrlPr>
                <w:rPr>
                  <w:rFonts w:ascii="Cambria Math" w:hAnsi="Cambria Math"/>
                  <w:i/>
                  <w:color w:val="auto"/>
                  <w:szCs w:val="28"/>
                </w:rPr>
              </m:ctrlPr>
            </m:sSubPr>
            <m:e>
              <m:r>
                <w:rPr>
                  <w:rFonts w:ascii="Cambria Math" w:hAnsi="Cambria Math"/>
                  <w:color w:val="auto"/>
                  <w:szCs w:val="28"/>
                </w:rPr>
                <m:t>K</m:t>
              </m:r>
            </m:e>
            <m:sub>
              <m:r>
                <w:rPr>
                  <w:rFonts w:ascii="Cambria Math" w:hAnsi="Cambria Math"/>
                  <w:color w:val="auto"/>
                  <w:szCs w:val="28"/>
                </w:rPr>
                <m:t>K</m:t>
              </m:r>
            </m:sub>
          </m:sSub>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K</m:t>
              </m:r>
            </m:e>
            <m:sub>
              <m:r>
                <w:rPr>
                  <w:rFonts w:ascii="Cambria Math" w:hAnsi="Cambria Math"/>
                  <w:color w:val="auto"/>
                  <w:szCs w:val="28"/>
                </w:rPr>
                <m:t>ТУ</m:t>
              </m:r>
            </m:sub>
          </m:sSub>
          <m:d>
            <m:dPr>
              <m:begChr m:val="["/>
              <m:endChr m:val="]"/>
              <m:ctrlPr>
                <w:rPr>
                  <w:rFonts w:ascii="Cambria Math" w:hAnsi="Cambria Math"/>
                  <w:i/>
                  <w:color w:val="auto"/>
                  <w:szCs w:val="28"/>
                </w:rPr>
              </m:ctrlPr>
            </m:dPr>
            <m:e>
              <m:sSub>
                <m:sSubPr>
                  <m:ctrlPr>
                    <w:rPr>
                      <w:rFonts w:ascii="Cambria Math" w:hAnsi="Cambria Math"/>
                      <w:i/>
                      <w:color w:val="auto"/>
                      <w:szCs w:val="28"/>
                    </w:rPr>
                  </m:ctrlPr>
                </m:sSubPr>
                <m:e>
                  <m:r>
                    <w:rPr>
                      <w:rFonts w:ascii="Cambria Math" w:hAnsi="Cambria Math"/>
                      <w:color w:val="auto"/>
                      <w:szCs w:val="28"/>
                    </w:rPr>
                    <m:t>F</m:t>
                  </m:r>
                </m:e>
                <m:sub>
                  <m:r>
                    <w:rPr>
                      <w:rFonts w:ascii="Cambria Math" w:hAnsi="Cambria Math"/>
                      <w:color w:val="auto"/>
                      <w:szCs w:val="28"/>
                    </w:rPr>
                    <m:t>1k</m:t>
                  </m:r>
                </m:sub>
              </m:sSub>
            </m:e>
          </m:d>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K</m:t>
              </m:r>
            </m:e>
            <m:sub>
              <m:r>
                <w:rPr>
                  <w:rFonts w:ascii="Cambria Math" w:hAnsi="Cambria Math"/>
                  <w:color w:val="auto"/>
                  <w:szCs w:val="28"/>
                </w:rPr>
                <m:t>ТУ</m:t>
              </m:r>
            </m:sub>
          </m:sSub>
          <m:d>
            <m:dPr>
              <m:begChr m:val="["/>
              <m:endChr m:val="]"/>
              <m:ctrlPr>
                <w:rPr>
                  <w:rFonts w:ascii="Cambria Math" w:hAnsi="Cambria Math"/>
                  <w:i/>
                  <w:color w:val="auto"/>
                  <w:szCs w:val="28"/>
                </w:rPr>
              </m:ctrlPr>
            </m:dPr>
            <m:e>
              <m:sSub>
                <m:sSubPr>
                  <m:ctrlPr>
                    <w:rPr>
                      <w:rFonts w:ascii="Cambria Math" w:hAnsi="Cambria Math"/>
                      <w:i/>
                      <w:color w:val="auto"/>
                      <w:szCs w:val="28"/>
                    </w:rPr>
                  </m:ctrlPr>
                </m:sSubPr>
                <m:e>
                  <m:r>
                    <w:rPr>
                      <w:rFonts w:ascii="Cambria Math" w:hAnsi="Cambria Math"/>
                      <w:color w:val="auto"/>
                      <w:szCs w:val="28"/>
                    </w:rPr>
                    <m:t>F</m:t>
                  </m:r>
                </m:e>
                <m:sub>
                  <m:r>
                    <w:rPr>
                      <w:rFonts w:ascii="Cambria Math" w:hAnsi="Cambria Math"/>
                      <w:color w:val="auto"/>
                      <w:szCs w:val="28"/>
                    </w:rPr>
                    <m:t>2k</m:t>
                  </m:r>
                </m:sub>
              </m:sSub>
            </m:e>
          </m:d>
          <m:r>
            <w:rPr>
              <w:rFonts w:ascii="Cambria Math" w:hAnsi="Cambria Math"/>
              <w:color w:val="auto"/>
              <w:szCs w:val="28"/>
            </w:rPr>
            <m:t>+...+</m:t>
          </m:r>
          <m:sSub>
            <m:sSubPr>
              <m:ctrlPr>
                <w:rPr>
                  <w:rFonts w:ascii="Cambria Math" w:hAnsi="Cambria Math"/>
                  <w:i/>
                  <w:color w:val="auto"/>
                  <w:szCs w:val="28"/>
                </w:rPr>
              </m:ctrlPr>
            </m:sSubPr>
            <m:e>
              <m:r>
                <w:rPr>
                  <w:rFonts w:ascii="Cambria Math" w:hAnsi="Cambria Math"/>
                  <w:color w:val="auto"/>
                  <w:szCs w:val="28"/>
                </w:rPr>
                <m:t>K</m:t>
              </m:r>
            </m:e>
            <m:sub>
              <m:r>
                <w:rPr>
                  <w:rFonts w:ascii="Cambria Math" w:hAnsi="Cambria Math"/>
                  <w:color w:val="auto"/>
                  <w:szCs w:val="28"/>
                </w:rPr>
                <m:t>ТУ</m:t>
              </m:r>
            </m:sub>
          </m:sSub>
          <m:d>
            <m:dPr>
              <m:begChr m:val="["/>
              <m:endChr m:val="]"/>
              <m:ctrlPr>
                <w:rPr>
                  <w:rFonts w:ascii="Cambria Math" w:hAnsi="Cambria Math"/>
                  <w:i/>
                  <w:color w:val="auto"/>
                  <w:szCs w:val="28"/>
                </w:rPr>
              </m:ctrlPr>
            </m:dPr>
            <m:e>
              <m:sSub>
                <m:sSubPr>
                  <m:ctrlPr>
                    <w:rPr>
                      <w:rFonts w:ascii="Cambria Math" w:hAnsi="Cambria Math"/>
                      <w:i/>
                      <w:color w:val="auto"/>
                      <w:szCs w:val="28"/>
                    </w:rPr>
                  </m:ctrlPr>
                </m:sSubPr>
                <m:e>
                  <m:r>
                    <w:rPr>
                      <w:rFonts w:ascii="Cambria Math" w:hAnsi="Cambria Math"/>
                      <w:color w:val="auto"/>
                      <w:szCs w:val="28"/>
                    </w:rPr>
                    <m:t>F</m:t>
                  </m:r>
                </m:e>
                <m:sub>
                  <m:r>
                    <w:rPr>
                      <w:rFonts w:ascii="Cambria Math" w:hAnsi="Cambria Math"/>
                      <w:color w:val="auto"/>
                      <w:szCs w:val="28"/>
                    </w:rPr>
                    <m:t>zk</m:t>
                  </m:r>
                </m:sub>
              </m:sSub>
            </m:e>
          </m:d>
          <m:r>
            <m:rPr>
              <m:nor/>
            </m:rPr>
            <w:rPr>
              <w:color w:val="auto"/>
              <w:szCs w:val="28"/>
            </w:rPr>
            <m:t>,</m:t>
          </m:r>
        </m:oMath>
      </m:oMathPara>
    </w:p>
    <w:p w14:paraId="26EA4142" w14:textId="77777777" w:rsidR="0028600E" w:rsidRPr="00DB1114" w:rsidRDefault="0028600E" w:rsidP="001E1BAB">
      <w:pPr>
        <w:autoSpaceDE w:val="0"/>
        <w:autoSpaceDN w:val="0"/>
        <w:adjustRightInd w:val="0"/>
        <w:spacing w:after="0"/>
        <w:jc w:val="both"/>
        <w:rPr>
          <w:color w:val="auto"/>
          <w:szCs w:val="28"/>
        </w:rPr>
      </w:pPr>
      <w:r w:rsidRPr="00DB1114">
        <w:rPr>
          <w:color w:val="auto"/>
          <w:szCs w:val="28"/>
        </w:rPr>
        <w:t>визначаємо рівень якості кожного з варіантів:</w:t>
      </w:r>
    </w:p>
    <w:p w14:paraId="03D6417E" w14:textId="77777777" w:rsidR="0028600E" w:rsidRPr="00DB1114" w:rsidRDefault="0028600E" w:rsidP="001E1BAB">
      <w:pPr>
        <w:autoSpaceDE w:val="0"/>
        <w:autoSpaceDN w:val="0"/>
        <w:adjustRightInd w:val="0"/>
        <w:spacing w:after="0"/>
        <w:ind w:firstLine="709"/>
        <w:jc w:val="both"/>
        <w:rPr>
          <w:i/>
          <w:iCs/>
          <w:color w:val="auto"/>
          <w:szCs w:val="28"/>
        </w:rPr>
      </w:pPr>
      <w:r w:rsidRPr="00DB1114">
        <w:rPr>
          <w:i/>
          <w:iCs/>
          <w:color w:val="auto"/>
          <w:szCs w:val="28"/>
        </w:rPr>
        <w:t>К</w:t>
      </w:r>
      <w:r w:rsidRPr="00DB1114">
        <w:rPr>
          <w:i/>
          <w:iCs/>
          <w:color w:val="auto"/>
          <w:szCs w:val="28"/>
          <w:vertAlign w:val="subscript"/>
        </w:rPr>
        <w:t xml:space="preserve">К1 </w:t>
      </w:r>
      <w:r w:rsidRPr="00DB1114">
        <w:rPr>
          <w:color w:val="auto"/>
          <w:szCs w:val="28"/>
        </w:rPr>
        <w:t xml:space="preserve">= </w:t>
      </w:r>
      <w:bookmarkStart w:id="72" w:name="OLE_LINK3"/>
      <w:bookmarkStart w:id="73" w:name="OLE_LINK4"/>
      <w:r w:rsidRPr="00DB1114">
        <w:rPr>
          <w:color w:val="auto"/>
          <w:szCs w:val="28"/>
        </w:rPr>
        <w:t>0,710 + 0,924 + 0,</w:t>
      </w:r>
      <w:bookmarkEnd w:id="72"/>
      <w:bookmarkEnd w:id="73"/>
      <w:r w:rsidRPr="00DB1114">
        <w:rPr>
          <w:color w:val="auto"/>
          <w:szCs w:val="28"/>
        </w:rPr>
        <w:t>798 + 0.812= 2,423</w:t>
      </w:r>
    </w:p>
    <w:p w14:paraId="4D9B414F" w14:textId="77777777" w:rsidR="0028600E" w:rsidRPr="00DB1114" w:rsidRDefault="0028600E" w:rsidP="001E1BAB">
      <w:pPr>
        <w:autoSpaceDE w:val="0"/>
        <w:autoSpaceDN w:val="0"/>
        <w:adjustRightInd w:val="0"/>
        <w:spacing w:after="0"/>
        <w:ind w:firstLine="709"/>
        <w:jc w:val="both"/>
        <w:rPr>
          <w:i/>
          <w:iCs/>
          <w:color w:val="auto"/>
          <w:szCs w:val="28"/>
        </w:rPr>
      </w:pPr>
      <w:r w:rsidRPr="00DB1114">
        <w:rPr>
          <w:i/>
          <w:iCs/>
          <w:color w:val="auto"/>
          <w:szCs w:val="28"/>
        </w:rPr>
        <w:t>К</w:t>
      </w:r>
      <w:r w:rsidRPr="00DB1114">
        <w:rPr>
          <w:i/>
          <w:iCs/>
          <w:color w:val="auto"/>
          <w:szCs w:val="28"/>
          <w:vertAlign w:val="subscript"/>
        </w:rPr>
        <w:t>К</w:t>
      </w:r>
      <w:r w:rsidRPr="00DB1114">
        <w:rPr>
          <w:color w:val="auto"/>
          <w:szCs w:val="28"/>
          <w:vertAlign w:val="subscript"/>
        </w:rPr>
        <w:t xml:space="preserve">2 </w:t>
      </w:r>
      <w:r w:rsidRPr="00DB1114">
        <w:rPr>
          <w:color w:val="auto"/>
          <w:szCs w:val="28"/>
        </w:rPr>
        <w:t>= 0,710 + 0,924 + 0,564 + 0.812 = 2,798</w:t>
      </w:r>
    </w:p>
    <w:p w14:paraId="582558ED" w14:textId="77777777" w:rsidR="0028600E" w:rsidRPr="00DB1114" w:rsidRDefault="0028600E" w:rsidP="001E1BAB">
      <w:pPr>
        <w:tabs>
          <w:tab w:val="left" w:pos="604"/>
        </w:tabs>
        <w:autoSpaceDE w:val="0"/>
        <w:autoSpaceDN w:val="0"/>
        <w:adjustRightInd w:val="0"/>
        <w:spacing w:after="0"/>
        <w:ind w:firstLine="709"/>
        <w:jc w:val="both"/>
        <w:rPr>
          <w:color w:val="auto"/>
          <w:szCs w:val="28"/>
        </w:rPr>
      </w:pPr>
      <w:r w:rsidRPr="00DB1114">
        <w:rPr>
          <w:color w:val="auto"/>
          <w:szCs w:val="28"/>
        </w:rPr>
        <w:t>Як видно з розрахунків, кращим є другий варіант, для якого коефіцієнт технічного рівня має найбільше значення.</w:t>
      </w:r>
    </w:p>
    <w:p w14:paraId="2BD16526" w14:textId="77777777" w:rsidR="0028600E" w:rsidRDefault="0028600E" w:rsidP="001E1BAB">
      <w:pPr>
        <w:tabs>
          <w:tab w:val="left" w:pos="604"/>
        </w:tabs>
        <w:autoSpaceDE w:val="0"/>
        <w:autoSpaceDN w:val="0"/>
        <w:adjustRightInd w:val="0"/>
        <w:spacing w:after="0"/>
        <w:ind w:firstLine="0"/>
        <w:jc w:val="both"/>
        <w:rPr>
          <w:color w:val="auto"/>
          <w:szCs w:val="28"/>
        </w:rPr>
      </w:pPr>
    </w:p>
    <w:p w14:paraId="1B222F9C" w14:textId="77777777" w:rsidR="00951250" w:rsidRPr="00DB1114" w:rsidRDefault="00951250" w:rsidP="001E1BAB">
      <w:pPr>
        <w:tabs>
          <w:tab w:val="left" w:pos="604"/>
        </w:tabs>
        <w:autoSpaceDE w:val="0"/>
        <w:autoSpaceDN w:val="0"/>
        <w:adjustRightInd w:val="0"/>
        <w:spacing w:after="0"/>
        <w:ind w:firstLine="0"/>
        <w:jc w:val="both"/>
        <w:rPr>
          <w:color w:val="auto"/>
          <w:szCs w:val="28"/>
        </w:rPr>
      </w:pPr>
    </w:p>
    <w:p w14:paraId="09892E1F" w14:textId="77777777" w:rsidR="0028600E" w:rsidRPr="00DB1114" w:rsidRDefault="0028600E" w:rsidP="001E1BAB">
      <w:pPr>
        <w:pStyle w:val="2"/>
        <w:keepNext w:val="0"/>
        <w:keepLines w:val="0"/>
        <w:numPr>
          <w:ilvl w:val="1"/>
          <w:numId w:val="21"/>
        </w:numPr>
        <w:tabs>
          <w:tab w:val="num" w:pos="1144"/>
        </w:tabs>
        <w:spacing w:before="0"/>
        <w:ind w:left="0" w:firstLine="0"/>
        <w:contextualSpacing w:val="0"/>
        <w:jc w:val="both"/>
        <w:rPr>
          <w:rFonts w:ascii="Times New Roman" w:hAnsi="Times New Roman" w:cs="Times New Roman"/>
          <w:color w:val="auto"/>
          <w:sz w:val="28"/>
          <w:szCs w:val="28"/>
        </w:rPr>
      </w:pPr>
      <w:bookmarkStart w:id="74" w:name="id.4c59ef6b54f7"/>
      <w:bookmarkStart w:id="75" w:name="_Toc295904351"/>
      <w:bookmarkStart w:id="76" w:name="_Toc324262934"/>
      <w:bookmarkStart w:id="77" w:name="_Toc325472502"/>
      <w:bookmarkEnd w:id="74"/>
      <w:r w:rsidRPr="00DB1114">
        <w:rPr>
          <w:rFonts w:ascii="Times New Roman" w:hAnsi="Times New Roman" w:cs="Times New Roman"/>
          <w:color w:val="auto"/>
          <w:sz w:val="28"/>
          <w:szCs w:val="28"/>
        </w:rPr>
        <w:t>Економічний аналіз варіантів розробки ПП</w:t>
      </w:r>
      <w:bookmarkEnd w:id="75"/>
      <w:bookmarkEnd w:id="76"/>
      <w:bookmarkEnd w:id="77"/>
    </w:p>
    <w:p w14:paraId="6EBB0272" w14:textId="77777777" w:rsidR="0028600E" w:rsidRPr="00DB1114" w:rsidRDefault="0028600E" w:rsidP="001E1BAB">
      <w:pPr>
        <w:spacing w:after="0"/>
        <w:jc w:val="both"/>
        <w:rPr>
          <w:color w:val="auto"/>
          <w:szCs w:val="28"/>
        </w:rPr>
      </w:pPr>
    </w:p>
    <w:p w14:paraId="1759CF8B"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Для визначення вартості розробки ПП спочатку проведемо розрахунок трудомісткості.</w:t>
      </w:r>
    </w:p>
    <w:p w14:paraId="6B7BD259"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Всі варіанти включають в себе два окремих завдання:</w:t>
      </w:r>
    </w:p>
    <w:p w14:paraId="08418BC8"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1. Розробка проекту програмного продукту;</w:t>
      </w:r>
    </w:p>
    <w:p w14:paraId="559C3D6A"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2. Розробка програмної оболонки;</w:t>
      </w:r>
    </w:p>
    <w:p w14:paraId="65ECE977"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Завдання 1 за ступенем новизни відноситься до групи А, завдання 2 – до групи Б. За складністю алгоритми, які використовуються в завданні 1 належать до групи 1; а в завданні 2 – до групи 3.</w:t>
      </w:r>
    </w:p>
    <w:p w14:paraId="4CC571E4"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Для реалізації завдання 1 використовується довідкова інформація, а завдання 2 використовує інформацію у вигляді даних.</w:t>
      </w:r>
    </w:p>
    <w:p w14:paraId="4DAF14BD"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Проведемо розрахунок норм часу на розробку та програмування для кожного з завдань.</w:t>
      </w:r>
    </w:p>
    <w:p w14:paraId="50BB797D"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 xml:space="preserve">Проведемо розрахунок норм часу на розробку та програмування для кожного з завдань. Загальна трудомісткість обчислюється як </w:t>
      </w:r>
    </w:p>
    <w:p w14:paraId="4330A0A7" w14:textId="77777777" w:rsidR="0028600E" w:rsidRPr="00DB1114" w:rsidRDefault="0028600E" w:rsidP="001E1BAB">
      <w:pPr>
        <w:spacing w:after="0"/>
        <w:ind w:firstLine="454"/>
        <w:jc w:val="both"/>
        <w:rPr>
          <w:snapToGrid w:val="0"/>
          <w:color w:val="auto"/>
          <w:szCs w:val="28"/>
        </w:rPr>
      </w:pPr>
      <w:r w:rsidRPr="00DB1114">
        <w:rPr>
          <w:snapToGrid w:val="0"/>
          <w:color w:val="auto"/>
          <w:szCs w:val="28"/>
        </w:rPr>
        <w:t>Т</w:t>
      </w:r>
      <w:r w:rsidRPr="00DB1114">
        <w:rPr>
          <w:snapToGrid w:val="0"/>
          <w:color w:val="auto"/>
          <w:szCs w:val="28"/>
          <w:vertAlign w:val="subscript"/>
        </w:rPr>
        <w:t>О</w:t>
      </w:r>
      <w:r w:rsidRPr="00DB1114">
        <w:rPr>
          <w:snapToGrid w:val="0"/>
          <w:color w:val="auto"/>
          <w:szCs w:val="28"/>
        </w:rPr>
        <w:t xml:space="preserve"> = Т</w:t>
      </w:r>
      <w:r w:rsidRPr="00DB1114">
        <w:rPr>
          <w:snapToGrid w:val="0"/>
          <w:color w:val="auto"/>
          <w:szCs w:val="28"/>
          <w:vertAlign w:val="subscript"/>
        </w:rPr>
        <w:t>Р</w:t>
      </w:r>
      <w:r w:rsidRPr="00DB1114">
        <w:rPr>
          <w:rFonts w:ascii="Cambria Math" w:hAnsi="Cambria Math" w:cs="Cambria Math"/>
          <w:snapToGrid w:val="0"/>
          <w:color w:val="auto"/>
          <w:szCs w:val="28"/>
        </w:rPr>
        <w:t>⋅</w:t>
      </w:r>
      <w:r w:rsidRPr="00DB1114">
        <w:rPr>
          <w:snapToGrid w:val="0"/>
          <w:color w:val="auto"/>
          <w:szCs w:val="28"/>
        </w:rPr>
        <w:t xml:space="preserve"> К</w:t>
      </w:r>
      <w:r w:rsidRPr="00DB1114">
        <w:rPr>
          <w:snapToGrid w:val="0"/>
          <w:color w:val="auto"/>
          <w:szCs w:val="28"/>
          <w:vertAlign w:val="subscript"/>
        </w:rPr>
        <w:t>П</w:t>
      </w:r>
      <w:r w:rsidRPr="00DB1114">
        <w:rPr>
          <w:rFonts w:ascii="Cambria Math" w:hAnsi="Cambria Math" w:cs="Cambria Math"/>
          <w:snapToGrid w:val="0"/>
          <w:color w:val="auto"/>
          <w:szCs w:val="28"/>
        </w:rPr>
        <w:t>⋅</w:t>
      </w:r>
      <w:r w:rsidRPr="00DB1114">
        <w:rPr>
          <w:snapToGrid w:val="0"/>
          <w:color w:val="auto"/>
          <w:szCs w:val="28"/>
        </w:rPr>
        <w:t xml:space="preserve"> К</w:t>
      </w:r>
      <w:r w:rsidRPr="00DB1114">
        <w:rPr>
          <w:snapToGrid w:val="0"/>
          <w:color w:val="auto"/>
          <w:szCs w:val="28"/>
          <w:vertAlign w:val="subscript"/>
        </w:rPr>
        <w:t>СК</w:t>
      </w:r>
      <w:r w:rsidRPr="00DB1114">
        <w:rPr>
          <w:rFonts w:ascii="Cambria Math" w:hAnsi="Cambria Math" w:cs="Cambria Math"/>
          <w:snapToGrid w:val="0"/>
          <w:color w:val="auto"/>
          <w:szCs w:val="28"/>
        </w:rPr>
        <w:t>⋅</w:t>
      </w:r>
      <w:r w:rsidRPr="00DB1114">
        <w:rPr>
          <w:snapToGrid w:val="0"/>
          <w:color w:val="auto"/>
          <w:szCs w:val="28"/>
        </w:rPr>
        <w:t xml:space="preserve"> К</w:t>
      </w:r>
      <w:r w:rsidRPr="00DB1114">
        <w:rPr>
          <w:snapToGrid w:val="0"/>
          <w:color w:val="auto"/>
          <w:szCs w:val="28"/>
          <w:vertAlign w:val="subscript"/>
        </w:rPr>
        <w:t>М</w:t>
      </w:r>
      <w:r w:rsidRPr="00DB1114">
        <w:rPr>
          <w:rFonts w:ascii="Cambria Math" w:hAnsi="Cambria Math" w:cs="Cambria Math"/>
          <w:snapToGrid w:val="0"/>
          <w:color w:val="auto"/>
          <w:szCs w:val="28"/>
        </w:rPr>
        <w:t>⋅</w:t>
      </w:r>
      <w:r w:rsidRPr="00DB1114">
        <w:rPr>
          <w:snapToGrid w:val="0"/>
          <w:color w:val="auto"/>
          <w:szCs w:val="28"/>
        </w:rPr>
        <w:t xml:space="preserve"> К</w:t>
      </w:r>
      <w:r w:rsidRPr="00DB1114">
        <w:rPr>
          <w:snapToGrid w:val="0"/>
          <w:color w:val="auto"/>
          <w:szCs w:val="28"/>
          <w:vertAlign w:val="subscript"/>
        </w:rPr>
        <w:t>СТ</w:t>
      </w:r>
      <w:r w:rsidRPr="00DB1114">
        <w:rPr>
          <w:rFonts w:ascii="Cambria Math" w:hAnsi="Cambria Math" w:cs="Cambria Math"/>
          <w:snapToGrid w:val="0"/>
          <w:color w:val="auto"/>
          <w:szCs w:val="28"/>
        </w:rPr>
        <w:t>⋅</w:t>
      </w:r>
      <w:r w:rsidRPr="00DB1114">
        <w:rPr>
          <w:snapToGrid w:val="0"/>
          <w:color w:val="auto"/>
          <w:szCs w:val="28"/>
        </w:rPr>
        <w:t xml:space="preserve"> К</w:t>
      </w:r>
      <w:r w:rsidRPr="00DB1114">
        <w:rPr>
          <w:snapToGrid w:val="0"/>
          <w:color w:val="auto"/>
          <w:szCs w:val="28"/>
          <w:vertAlign w:val="subscript"/>
        </w:rPr>
        <w:t>СТ.М</w:t>
      </w:r>
      <w:r w:rsidRPr="00DB1114">
        <w:rPr>
          <w:snapToGrid w:val="0"/>
          <w:color w:val="auto"/>
          <w:szCs w:val="28"/>
        </w:rPr>
        <w:t>,</w:t>
      </w:r>
      <w:r w:rsidRPr="00DB1114">
        <w:rPr>
          <w:snapToGrid w:val="0"/>
          <w:color w:val="auto"/>
          <w:szCs w:val="28"/>
        </w:rPr>
        <w:tab/>
      </w:r>
      <w:r w:rsidRPr="00DB1114">
        <w:rPr>
          <w:snapToGrid w:val="0"/>
          <w:color w:val="auto"/>
          <w:szCs w:val="28"/>
        </w:rPr>
        <w:tab/>
      </w:r>
      <w:r w:rsidRPr="00DB1114">
        <w:rPr>
          <w:snapToGrid w:val="0"/>
          <w:color w:val="auto"/>
          <w:szCs w:val="28"/>
        </w:rPr>
        <w:tab/>
        <w:t xml:space="preserve">    (5.1)</w:t>
      </w:r>
    </w:p>
    <w:p w14:paraId="3B900441"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де Т</w:t>
      </w:r>
      <w:r w:rsidRPr="00DB1114">
        <w:rPr>
          <w:snapToGrid w:val="0"/>
          <w:color w:val="auto"/>
          <w:szCs w:val="28"/>
          <w:vertAlign w:val="subscript"/>
        </w:rPr>
        <w:t>Р</w:t>
      </w:r>
      <w:r w:rsidRPr="00DB1114">
        <w:rPr>
          <w:snapToGrid w:val="0"/>
          <w:color w:val="auto"/>
          <w:szCs w:val="28"/>
        </w:rPr>
        <w:t xml:space="preserve"> – трудомісткість розробки ПП;К</w:t>
      </w:r>
      <w:r w:rsidRPr="00DB1114">
        <w:rPr>
          <w:snapToGrid w:val="0"/>
          <w:color w:val="auto"/>
          <w:szCs w:val="28"/>
          <w:vertAlign w:val="subscript"/>
        </w:rPr>
        <w:t>П</w:t>
      </w:r>
      <w:r w:rsidRPr="00DB1114">
        <w:rPr>
          <w:snapToGrid w:val="0"/>
          <w:color w:val="auto"/>
          <w:szCs w:val="28"/>
        </w:rPr>
        <w:t xml:space="preserve"> – поправочний коефіцієнт;К</w:t>
      </w:r>
      <w:r w:rsidRPr="00DB1114">
        <w:rPr>
          <w:snapToGrid w:val="0"/>
          <w:color w:val="auto"/>
          <w:szCs w:val="28"/>
          <w:vertAlign w:val="subscript"/>
        </w:rPr>
        <w:t>СК</w:t>
      </w:r>
      <w:r w:rsidRPr="00DB1114">
        <w:rPr>
          <w:snapToGrid w:val="0"/>
          <w:color w:val="auto"/>
          <w:szCs w:val="28"/>
        </w:rPr>
        <w:t xml:space="preserve"> – коефіцієнт на складність вхідної інформації; К</w:t>
      </w:r>
      <w:r w:rsidRPr="00DB1114">
        <w:rPr>
          <w:snapToGrid w:val="0"/>
          <w:color w:val="auto"/>
          <w:szCs w:val="28"/>
          <w:vertAlign w:val="subscript"/>
        </w:rPr>
        <w:t>М</w:t>
      </w:r>
      <w:r w:rsidRPr="00DB1114">
        <w:rPr>
          <w:snapToGrid w:val="0"/>
          <w:color w:val="auto"/>
          <w:szCs w:val="28"/>
        </w:rPr>
        <w:t xml:space="preserve"> – коефіцієнт рівня мови програмування;К</w:t>
      </w:r>
      <w:r w:rsidRPr="00DB1114">
        <w:rPr>
          <w:snapToGrid w:val="0"/>
          <w:color w:val="auto"/>
          <w:szCs w:val="28"/>
          <w:vertAlign w:val="subscript"/>
        </w:rPr>
        <w:t>СТ</w:t>
      </w:r>
      <w:r w:rsidRPr="00DB1114">
        <w:rPr>
          <w:snapToGrid w:val="0"/>
          <w:color w:val="auto"/>
          <w:szCs w:val="28"/>
        </w:rPr>
        <w:t xml:space="preserve"> – коефіцієнт використання стандартних модулів і прикладних програм;К</w:t>
      </w:r>
      <w:r w:rsidRPr="00DB1114">
        <w:rPr>
          <w:snapToGrid w:val="0"/>
          <w:color w:val="auto"/>
          <w:szCs w:val="28"/>
          <w:vertAlign w:val="subscript"/>
        </w:rPr>
        <w:t>СТ.М</w:t>
      </w:r>
      <w:r w:rsidRPr="00DB1114">
        <w:rPr>
          <w:snapToGrid w:val="0"/>
          <w:color w:val="auto"/>
          <w:szCs w:val="28"/>
        </w:rPr>
        <w:t xml:space="preserve"> – коефіцієнт стандартного математичного забезпечення</w:t>
      </w:r>
    </w:p>
    <w:p w14:paraId="1F00066F"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 xml:space="preserve">Для першого завдання, виходячи із норм часу для завдань розрахункового характеру степеню новизни А та групи складності алгоритму 1, трудомісткість дорівнює: </w:t>
      </w:r>
      <w:r w:rsidRPr="00DB1114">
        <w:rPr>
          <w:snapToGrid w:val="0"/>
          <w:color w:val="auto"/>
          <w:szCs w:val="28"/>
        </w:rPr>
        <w:t>Т</w:t>
      </w:r>
      <w:r w:rsidRPr="00DB1114">
        <w:rPr>
          <w:snapToGrid w:val="0"/>
          <w:color w:val="auto"/>
          <w:szCs w:val="28"/>
          <w:vertAlign w:val="subscript"/>
        </w:rPr>
        <w:t>Р</w:t>
      </w:r>
      <w:r w:rsidRPr="00DB1114">
        <w:rPr>
          <w:rFonts w:eastAsia="Calibri"/>
          <w:color w:val="auto"/>
          <w:szCs w:val="28"/>
        </w:rPr>
        <w:t xml:space="preserve"> =90 людино-днів. Поправочний коефіцієнт, який враховує вид нормативно-довідкової інформації для першого завдання: </w:t>
      </w:r>
      <w:r w:rsidRPr="00DB1114">
        <w:rPr>
          <w:snapToGrid w:val="0"/>
          <w:color w:val="auto"/>
          <w:szCs w:val="28"/>
        </w:rPr>
        <w:t>К</w:t>
      </w:r>
      <w:r w:rsidRPr="00DB1114">
        <w:rPr>
          <w:snapToGrid w:val="0"/>
          <w:color w:val="auto"/>
          <w:szCs w:val="28"/>
          <w:vertAlign w:val="subscript"/>
        </w:rPr>
        <w:t>П</w:t>
      </w:r>
      <w:r w:rsidRPr="00DB1114">
        <w:rPr>
          <w:rFonts w:eastAsia="Calibri"/>
          <w:color w:val="auto"/>
          <w:szCs w:val="28"/>
        </w:rPr>
        <w:t xml:space="preserve"> = 1.7. Поправочний коефіцієнт, який враховує складність контролю вхідної та вихідної інформації для всіх семи завдань рівний 1: </w:t>
      </w:r>
      <w:r w:rsidRPr="00DB1114">
        <w:rPr>
          <w:snapToGrid w:val="0"/>
          <w:color w:val="auto"/>
          <w:szCs w:val="28"/>
        </w:rPr>
        <w:t>К</w:t>
      </w:r>
      <w:r w:rsidRPr="00DB1114">
        <w:rPr>
          <w:snapToGrid w:val="0"/>
          <w:color w:val="auto"/>
          <w:szCs w:val="28"/>
          <w:vertAlign w:val="subscript"/>
        </w:rPr>
        <w:t>СК</w:t>
      </w:r>
      <w:r w:rsidRPr="00DB1114">
        <w:rPr>
          <w:rFonts w:eastAsia="Calibri"/>
          <w:color w:val="auto"/>
          <w:szCs w:val="28"/>
        </w:rPr>
        <w:t xml:space="preserve"> = 1. Оскільки при розробці першого завдання використовуються стандартні модулі, врахуємо це за допомогою коефіцієнта </w:t>
      </w:r>
      <w:r w:rsidRPr="00DB1114">
        <w:rPr>
          <w:snapToGrid w:val="0"/>
          <w:color w:val="auto"/>
          <w:szCs w:val="28"/>
        </w:rPr>
        <w:t>К</w:t>
      </w:r>
      <w:r w:rsidRPr="00DB1114">
        <w:rPr>
          <w:snapToGrid w:val="0"/>
          <w:color w:val="auto"/>
          <w:szCs w:val="28"/>
          <w:vertAlign w:val="subscript"/>
        </w:rPr>
        <w:t>СТ</w:t>
      </w:r>
      <w:r w:rsidRPr="00DB1114">
        <w:rPr>
          <w:rFonts w:eastAsia="Calibri"/>
          <w:color w:val="auto"/>
          <w:szCs w:val="28"/>
        </w:rPr>
        <w:t xml:space="preserve"> = 0.7. Тоді, за формулою 5.1, загальна трудомісткість програмування першого завдання дорівнює:</w:t>
      </w:r>
    </w:p>
    <w:p w14:paraId="5F039B7A"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Т</w:t>
      </w:r>
      <w:r w:rsidRPr="00DB1114">
        <w:rPr>
          <w:rFonts w:eastAsia="Calibri"/>
          <w:color w:val="auto"/>
          <w:szCs w:val="28"/>
          <w:vertAlign w:val="subscript"/>
        </w:rPr>
        <w:t>1</w:t>
      </w:r>
      <w:r w:rsidRPr="00DB1114">
        <w:rPr>
          <w:rFonts w:eastAsia="Calibri"/>
          <w:color w:val="auto"/>
          <w:szCs w:val="28"/>
        </w:rPr>
        <w:t xml:space="preserve"> = 90</w:t>
      </w:r>
      <w:r w:rsidRPr="00DB1114">
        <w:rPr>
          <w:rFonts w:ascii="Cambria Math" w:eastAsia="Calibri" w:hAnsi="Cambria Math" w:cs="Cambria Math"/>
          <w:color w:val="auto"/>
          <w:szCs w:val="28"/>
        </w:rPr>
        <w:t>⋅</w:t>
      </w:r>
      <w:r w:rsidRPr="00DB1114">
        <w:rPr>
          <w:rFonts w:eastAsia="Calibri"/>
          <w:color w:val="auto"/>
          <w:szCs w:val="28"/>
        </w:rPr>
        <w:t>1.7</w:t>
      </w:r>
      <w:r w:rsidRPr="00DB1114">
        <w:rPr>
          <w:rFonts w:ascii="Cambria Math" w:eastAsia="Calibri" w:hAnsi="Cambria Math" w:cs="Cambria Math"/>
          <w:color w:val="auto"/>
          <w:szCs w:val="28"/>
        </w:rPr>
        <w:t>⋅</w:t>
      </w:r>
      <w:r w:rsidRPr="00DB1114">
        <w:rPr>
          <w:rFonts w:eastAsia="Calibri"/>
          <w:color w:val="auto"/>
          <w:szCs w:val="28"/>
        </w:rPr>
        <w:t>0.7 = 107.1 людино-днів.</w:t>
      </w:r>
    </w:p>
    <w:p w14:paraId="28707847"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Проведемо аналогічні розрахунки для подальших завдань.</w:t>
      </w:r>
    </w:p>
    <w:p w14:paraId="7DC31747"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 xml:space="preserve">Для другого завдання (використовується алгоритм третьої групи складності, степінь новизни Б), тобто </w:t>
      </w:r>
      <w:r w:rsidRPr="00DB1114">
        <w:rPr>
          <w:snapToGrid w:val="0"/>
          <w:color w:val="auto"/>
          <w:szCs w:val="28"/>
        </w:rPr>
        <w:t>Т</w:t>
      </w:r>
      <w:r w:rsidRPr="00DB1114">
        <w:rPr>
          <w:snapToGrid w:val="0"/>
          <w:color w:val="auto"/>
          <w:szCs w:val="28"/>
          <w:vertAlign w:val="subscript"/>
        </w:rPr>
        <w:t>Р</w:t>
      </w:r>
      <w:r w:rsidRPr="00DB1114">
        <w:rPr>
          <w:rFonts w:eastAsia="Calibri"/>
          <w:color w:val="auto"/>
          <w:szCs w:val="28"/>
        </w:rPr>
        <w:t xml:space="preserve"> =27 людино-днів, </w:t>
      </w:r>
      <w:r w:rsidRPr="00DB1114">
        <w:rPr>
          <w:snapToGrid w:val="0"/>
          <w:color w:val="auto"/>
          <w:szCs w:val="28"/>
        </w:rPr>
        <w:t>К</w:t>
      </w:r>
      <w:r w:rsidRPr="00DB1114">
        <w:rPr>
          <w:snapToGrid w:val="0"/>
          <w:color w:val="auto"/>
          <w:szCs w:val="28"/>
          <w:vertAlign w:val="subscript"/>
        </w:rPr>
        <w:t>П</w:t>
      </w:r>
      <w:r w:rsidRPr="00DB1114">
        <w:rPr>
          <w:rFonts w:eastAsia="Calibri"/>
          <w:color w:val="auto"/>
          <w:szCs w:val="28"/>
        </w:rPr>
        <w:t xml:space="preserve"> =0.9,</w:t>
      </w:r>
      <w:r w:rsidRPr="00DB1114">
        <w:rPr>
          <w:snapToGrid w:val="0"/>
          <w:color w:val="auto"/>
          <w:szCs w:val="28"/>
        </w:rPr>
        <w:t>К</w:t>
      </w:r>
      <w:r w:rsidRPr="00DB1114">
        <w:rPr>
          <w:snapToGrid w:val="0"/>
          <w:color w:val="auto"/>
          <w:szCs w:val="28"/>
          <w:vertAlign w:val="subscript"/>
        </w:rPr>
        <w:t>СК</w:t>
      </w:r>
      <w:r w:rsidRPr="00DB1114">
        <w:rPr>
          <w:rFonts w:eastAsia="Calibri"/>
          <w:color w:val="auto"/>
          <w:szCs w:val="28"/>
        </w:rPr>
        <w:t xml:space="preserve"> = 1,</w:t>
      </w:r>
      <w:r w:rsidRPr="00DB1114">
        <w:rPr>
          <w:snapToGrid w:val="0"/>
          <w:color w:val="auto"/>
          <w:szCs w:val="28"/>
        </w:rPr>
        <w:t>К</w:t>
      </w:r>
      <w:r w:rsidRPr="00DB1114">
        <w:rPr>
          <w:snapToGrid w:val="0"/>
          <w:color w:val="auto"/>
          <w:szCs w:val="28"/>
          <w:vertAlign w:val="subscript"/>
        </w:rPr>
        <w:t>СТ</w:t>
      </w:r>
      <w:r w:rsidRPr="00DB1114">
        <w:rPr>
          <w:rFonts w:eastAsia="Calibri"/>
          <w:color w:val="auto"/>
          <w:szCs w:val="28"/>
        </w:rPr>
        <w:t xml:space="preserve"> =0.7:</w:t>
      </w:r>
    </w:p>
    <w:p w14:paraId="4060F6AE"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Т</w:t>
      </w:r>
      <w:r w:rsidRPr="00DB1114">
        <w:rPr>
          <w:rFonts w:eastAsia="Calibri"/>
          <w:color w:val="auto"/>
          <w:szCs w:val="28"/>
          <w:vertAlign w:val="subscript"/>
        </w:rPr>
        <w:t xml:space="preserve">2 </w:t>
      </w:r>
      <w:r w:rsidRPr="00DB1114">
        <w:rPr>
          <w:rFonts w:eastAsia="Calibri"/>
          <w:color w:val="auto"/>
          <w:szCs w:val="28"/>
        </w:rPr>
        <w:t xml:space="preserve">= 27 </w:t>
      </w:r>
      <w:r w:rsidRPr="00DB1114">
        <w:rPr>
          <w:rFonts w:ascii="Cambria Math" w:eastAsia="Calibri" w:hAnsi="Cambria Math" w:cs="Cambria Math"/>
          <w:color w:val="auto"/>
          <w:szCs w:val="28"/>
        </w:rPr>
        <w:t>⋅</w:t>
      </w:r>
      <w:r w:rsidRPr="00DB1114">
        <w:rPr>
          <w:rFonts w:eastAsia="Calibri"/>
          <w:color w:val="auto"/>
          <w:szCs w:val="28"/>
        </w:rPr>
        <w:t xml:space="preserve"> 0.9 </w:t>
      </w:r>
      <w:r w:rsidRPr="00DB1114">
        <w:rPr>
          <w:rFonts w:ascii="Cambria Math" w:eastAsia="Calibri" w:hAnsi="Cambria Math" w:cs="Cambria Math"/>
          <w:color w:val="auto"/>
          <w:szCs w:val="28"/>
        </w:rPr>
        <w:t>⋅</w:t>
      </w:r>
      <w:r w:rsidRPr="00DB1114">
        <w:rPr>
          <w:rFonts w:eastAsia="Calibri"/>
          <w:color w:val="auto"/>
          <w:szCs w:val="28"/>
        </w:rPr>
        <w:t xml:space="preserve"> 0.7 = 17.01 людино-днів.</w:t>
      </w:r>
    </w:p>
    <w:p w14:paraId="62E43CA9"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Складаємо трудомісткість відповідних завдань для кожного з обраних варіантів реалізації програми, щоб отримати їх трудомісткість:</w:t>
      </w:r>
    </w:p>
    <w:p w14:paraId="68F81C39" w14:textId="77777777" w:rsidR="0028600E" w:rsidRPr="00DB1114" w:rsidRDefault="0028600E" w:rsidP="001E1BAB">
      <w:pPr>
        <w:spacing w:after="0"/>
        <w:ind w:firstLine="227"/>
        <w:jc w:val="both"/>
        <w:rPr>
          <w:rFonts w:eastAsia="Calibri"/>
          <w:color w:val="auto"/>
          <w:szCs w:val="28"/>
        </w:rPr>
      </w:pPr>
      <w:r w:rsidRPr="00DB1114">
        <w:rPr>
          <w:rFonts w:eastAsia="Calibri"/>
          <w:color w:val="auto"/>
          <w:szCs w:val="28"/>
        </w:rPr>
        <w:t>Т</w:t>
      </w:r>
      <w:r w:rsidRPr="00DB1114">
        <w:rPr>
          <w:rFonts w:eastAsia="Calibri"/>
          <w:color w:val="auto"/>
          <w:szCs w:val="28"/>
          <w:vertAlign w:val="subscript"/>
        </w:rPr>
        <w:t>I</w:t>
      </w:r>
      <w:r w:rsidRPr="00DB1114">
        <w:rPr>
          <w:rFonts w:eastAsia="Calibri"/>
          <w:color w:val="auto"/>
          <w:szCs w:val="28"/>
        </w:rPr>
        <w:t xml:space="preserve"> = (107.1 + 17.01 + 4.87 + 17.01) </w:t>
      </w:r>
      <w:r w:rsidRPr="00DB1114">
        <w:rPr>
          <w:rFonts w:ascii="Cambria Math" w:eastAsia="Calibri" w:hAnsi="Cambria Math" w:cs="Cambria Math"/>
          <w:color w:val="auto"/>
          <w:szCs w:val="28"/>
        </w:rPr>
        <w:t>⋅</w:t>
      </w:r>
      <w:r w:rsidRPr="00DB1114">
        <w:rPr>
          <w:rFonts w:eastAsia="Calibri"/>
          <w:color w:val="auto"/>
          <w:szCs w:val="28"/>
        </w:rPr>
        <w:t xml:space="preserve"> 8 = 1167.92 людино-годин;</w:t>
      </w:r>
    </w:p>
    <w:p w14:paraId="115FA814" w14:textId="77777777" w:rsidR="0028600E" w:rsidRPr="00DB1114" w:rsidRDefault="0028600E" w:rsidP="001E1BAB">
      <w:pPr>
        <w:spacing w:after="0"/>
        <w:ind w:firstLine="227"/>
        <w:jc w:val="both"/>
        <w:rPr>
          <w:rFonts w:eastAsia="Calibri"/>
          <w:color w:val="auto"/>
          <w:szCs w:val="28"/>
        </w:rPr>
      </w:pPr>
      <w:r w:rsidRPr="00DB1114">
        <w:rPr>
          <w:rFonts w:eastAsia="Calibri"/>
          <w:color w:val="auto"/>
          <w:szCs w:val="28"/>
        </w:rPr>
        <w:t>Т</w:t>
      </w:r>
      <w:r w:rsidRPr="00DB1114">
        <w:rPr>
          <w:rFonts w:eastAsia="Calibri"/>
          <w:color w:val="auto"/>
          <w:szCs w:val="28"/>
          <w:vertAlign w:val="subscript"/>
        </w:rPr>
        <w:t>II</w:t>
      </w:r>
      <w:r w:rsidRPr="00DB1114">
        <w:rPr>
          <w:rFonts w:eastAsia="Calibri"/>
          <w:color w:val="auto"/>
          <w:szCs w:val="28"/>
        </w:rPr>
        <w:t xml:space="preserve"> = (107.1 + 17.01 + 3.12 + 17.01) </w:t>
      </w:r>
      <w:r w:rsidRPr="00DB1114">
        <w:rPr>
          <w:rFonts w:ascii="Cambria Math" w:eastAsia="Calibri" w:hAnsi="Cambria Math" w:cs="Cambria Math"/>
          <w:color w:val="auto"/>
          <w:szCs w:val="28"/>
        </w:rPr>
        <w:t>⋅</w:t>
      </w:r>
      <w:r w:rsidRPr="00DB1114">
        <w:rPr>
          <w:rFonts w:eastAsia="Calibri"/>
          <w:color w:val="auto"/>
          <w:szCs w:val="28"/>
        </w:rPr>
        <w:t xml:space="preserve"> 8 = 1153.92 людино-годин;</w:t>
      </w:r>
    </w:p>
    <w:p w14:paraId="1DBFB3ED"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Найбільш високу трудомісткість має варіант I.</w:t>
      </w:r>
    </w:p>
    <w:p w14:paraId="5E664876"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В розробці беруть участь два програмісти з окладом 10000 грн., один фінансовий аналітик з окладом 9000грн. Визначимо зарплату за годину за формулою:</w:t>
      </w:r>
    </w:p>
    <w:p w14:paraId="14F6CE02" w14:textId="77777777" w:rsidR="0028600E" w:rsidRPr="00DB1114" w:rsidRDefault="0028600E" w:rsidP="001E1BAB">
      <w:pPr>
        <w:spacing w:after="0"/>
        <w:ind w:firstLine="454"/>
        <w:jc w:val="both"/>
        <w:rPr>
          <w:rFonts w:eastAsia="Calibri"/>
          <w:i/>
          <w:color w:val="auto"/>
          <w:szCs w:val="28"/>
        </w:rPr>
      </w:pPr>
      <m:oMathPara>
        <m:oMath>
          <m:r>
            <m:rPr>
              <m:nor/>
            </m:rPr>
            <w:rPr>
              <w:rFonts w:eastAsia="Calibri"/>
              <w:color w:val="auto"/>
              <w:szCs w:val="28"/>
            </w:rPr>
            <m:t>С</m:t>
          </m:r>
          <m:r>
            <m:rPr>
              <m:nor/>
            </m:rPr>
            <w:rPr>
              <w:rFonts w:eastAsia="Calibri"/>
              <w:color w:val="auto"/>
              <w:szCs w:val="28"/>
              <w:vertAlign w:val="subscript"/>
            </w:rPr>
            <m:t>Ч</m:t>
          </m:r>
          <m:r>
            <w:rPr>
              <w:rFonts w:ascii="Cambria Math" w:eastAsia="Calibri" w:hAnsi="Cambria Math"/>
              <w:color w:val="auto"/>
              <w:szCs w:val="28"/>
            </w:rPr>
            <m:t>=</m:t>
          </m:r>
          <m:f>
            <m:fPr>
              <m:ctrlPr>
                <w:rPr>
                  <w:rFonts w:ascii="Cambria Math" w:eastAsia="Calibri" w:hAnsi="Cambria Math"/>
                  <w:i/>
                  <w:color w:val="auto"/>
                  <w:szCs w:val="28"/>
                </w:rPr>
              </m:ctrlPr>
            </m:fPr>
            <m:num>
              <m:r>
                <m:rPr>
                  <m:nor/>
                </m:rPr>
                <w:rPr>
                  <w:rFonts w:eastAsia="Calibri"/>
                  <w:color w:val="auto"/>
                  <w:szCs w:val="28"/>
                </w:rPr>
                <m:t>М</m:t>
              </m:r>
            </m:num>
            <m:den>
              <m:sSub>
                <m:sSubPr>
                  <m:ctrlPr>
                    <w:rPr>
                      <w:rFonts w:ascii="Cambria Math" w:eastAsia="Calibri" w:hAnsi="Cambria Math"/>
                      <w:i/>
                      <w:color w:val="auto"/>
                      <w:szCs w:val="28"/>
                    </w:rPr>
                  </m:ctrlPr>
                </m:sSubPr>
                <m:e>
                  <m:r>
                    <w:rPr>
                      <w:rFonts w:ascii="Cambria Math" w:eastAsia="Calibri" w:hAnsi="Cambria Math"/>
                      <w:color w:val="auto"/>
                      <w:szCs w:val="28"/>
                    </w:rPr>
                    <m:t>T</m:t>
                  </m:r>
                </m:e>
                <m:sub>
                  <m:r>
                    <w:rPr>
                      <w:rFonts w:ascii="Cambria Math" w:eastAsia="Calibri" w:hAnsi="Cambria Math"/>
                      <w:color w:val="auto"/>
                      <w:szCs w:val="28"/>
                    </w:rPr>
                    <m:t>m</m:t>
                  </m:r>
                </m:sub>
              </m:sSub>
              <m:r>
                <w:rPr>
                  <w:rFonts w:ascii="Cambria Math" w:eastAsia="Calibri" w:hAnsi="Cambria Math"/>
                  <w:color w:val="auto"/>
                  <w:szCs w:val="28"/>
                </w:rPr>
                <m:t>⋅t</m:t>
              </m:r>
            </m:den>
          </m:f>
          <m:r>
            <w:rPr>
              <w:rFonts w:ascii="Cambria Math" w:eastAsia="Calibri" w:hAnsi="Cambria Math"/>
              <w:color w:val="auto"/>
              <w:szCs w:val="28"/>
            </w:rPr>
            <m:t>грн.</m:t>
          </m:r>
          <m:r>
            <m:rPr>
              <m:nor/>
            </m:rPr>
            <w:rPr>
              <w:rFonts w:eastAsia="Calibri"/>
              <w:color w:val="auto"/>
              <w:szCs w:val="28"/>
            </w:rPr>
            <m:t>,</m:t>
          </m:r>
        </m:oMath>
      </m:oMathPara>
    </w:p>
    <w:p w14:paraId="5B49CEDC" w14:textId="77777777" w:rsidR="0028600E" w:rsidRPr="00DB1114" w:rsidRDefault="0028600E" w:rsidP="001E1BAB">
      <w:pPr>
        <w:spacing w:after="0"/>
        <w:jc w:val="both"/>
        <w:rPr>
          <w:rFonts w:eastAsia="Calibri"/>
          <w:color w:val="auto"/>
          <w:szCs w:val="28"/>
        </w:rPr>
      </w:pPr>
      <w:r w:rsidRPr="00DB1114">
        <w:rPr>
          <w:rFonts w:eastAsia="Calibri"/>
          <w:color w:val="auto"/>
          <w:szCs w:val="28"/>
        </w:rPr>
        <w:t>де М – місячний оклад працівників;</w:t>
      </w:r>
      <m:oMath>
        <m:sSub>
          <m:sSubPr>
            <m:ctrlPr>
              <w:rPr>
                <w:rFonts w:ascii="Cambria Math" w:eastAsia="Calibri" w:hAnsi="Cambria Math"/>
                <w:i/>
                <w:color w:val="auto"/>
                <w:szCs w:val="28"/>
              </w:rPr>
            </m:ctrlPr>
          </m:sSubPr>
          <m:e>
            <m:r>
              <w:rPr>
                <w:rFonts w:ascii="Cambria Math" w:eastAsia="Calibri" w:hAnsi="Cambria Math"/>
                <w:color w:val="auto"/>
                <w:szCs w:val="28"/>
              </w:rPr>
              <m:t>T</m:t>
            </m:r>
          </m:e>
          <m:sub>
            <m:r>
              <w:rPr>
                <w:rFonts w:ascii="Cambria Math" w:eastAsia="Calibri" w:hAnsi="Cambria Math"/>
                <w:color w:val="auto"/>
                <w:szCs w:val="28"/>
              </w:rPr>
              <m:t>m</m:t>
            </m:r>
          </m:sub>
        </m:sSub>
      </m:oMath>
      <w:r w:rsidRPr="00DB1114">
        <w:rPr>
          <w:rFonts w:eastAsia="Calibri"/>
          <w:color w:val="auto"/>
          <w:szCs w:val="28"/>
        </w:rPr>
        <w:t xml:space="preserve"> – кількість робочих днів тиждень;</w:t>
      </w:r>
      <m:oMath>
        <m:r>
          <w:rPr>
            <w:rFonts w:ascii="Cambria Math" w:eastAsia="Calibri" w:hAnsi="Cambria Math"/>
            <w:color w:val="auto"/>
            <w:szCs w:val="28"/>
          </w:rPr>
          <m:t>t</m:t>
        </m:r>
      </m:oMath>
      <w:r w:rsidRPr="00DB1114">
        <w:rPr>
          <w:rFonts w:eastAsia="Calibri"/>
          <w:color w:val="auto"/>
          <w:szCs w:val="28"/>
        </w:rPr>
        <w:t xml:space="preserve"> – кількість робочих годин в день.</w:t>
      </w:r>
    </w:p>
    <w:p w14:paraId="3991A73D" w14:textId="77777777" w:rsidR="0028600E" w:rsidRPr="00DB1114" w:rsidRDefault="0028600E" w:rsidP="001E1BAB">
      <w:pPr>
        <w:spacing w:after="0"/>
        <w:jc w:val="both"/>
        <w:rPr>
          <w:rFonts w:eastAsia="Calibri"/>
          <w:i/>
          <w:color w:val="auto"/>
          <w:szCs w:val="28"/>
        </w:rPr>
      </w:pPr>
      <m:oMathPara>
        <m:oMath>
          <m:r>
            <m:rPr>
              <m:nor/>
            </m:rPr>
            <w:rPr>
              <w:rFonts w:eastAsia="Calibri"/>
              <w:color w:val="auto"/>
              <w:szCs w:val="28"/>
            </w:rPr>
            <m:t>С</m:t>
          </m:r>
          <m:r>
            <m:rPr>
              <m:nor/>
            </m:rPr>
            <w:rPr>
              <w:rFonts w:eastAsia="Calibri"/>
              <w:color w:val="auto"/>
              <w:szCs w:val="28"/>
              <w:vertAlign w:val="subscript"/>
            </w:rPr>
            <m:t>Ч</m:t>
          </m:r>
          <m:r>
            <w:rPr>
              <w:rFonts w:ascii="Cambria Math" w:eastAsia="Calibri" w:hAnsi="Cambria Math"/>
              <w:color w:val="auto"/>
              <w:szCs w:val="28"/>
            </w:rPr>
            <m:t>=</m:t>
          </m:r>
          <m:f>
            <m:fPr>
              <m:ctrlPr>
                <w:rPr>
                  <w:rFonts w:ascii="Cambria Math" w:eastAsia="Calibri" w:hAnsi="Cambria Math"/>
                  <w:i/>
                  <w:color w:val="auto"/>
                  <w:szCs w:val="28"/>
                </w:rPr>
              </m:ctrlPr>
            </m:fPr>
            <m:num>
              <m:r>
                <w:rPr>
                  <w:rFonts w:ascii="Cambria Math" w:eastAsia="Calibri" w:hAnsi="Cambria Math"/>
                  <w:color w:val="auto"/>
                  <w:szCs w:val="28"/>
                </w:rPr>
                <m:t>10000+10000+9000</m:t>
              </m:r>
            </m:num>
            <m:den>
              <m:r>
                <w:rPr>
                  <w:rFonts w:ascii="Cambria Math" w:eastAsia="Calibri" w:hAnsi="Cambria Math"/>
                  <w:color w:val="auto"/>
                  <w:szCs w:val="28"/>
                </w:rPr>
                <m:t>3⋅21⋅8</m:t>
              </m:r>
            </m:den>
          </m:f>
          <m:r>
            <w:rPr>
              <w:rFonts w:ascii="Cambria Math" w:eastAsia="Calibri" w:hAnsi="Cambria Math"/>
              <w:color w:val="auto"/>
              <w:szCs w:val="28"/>
            </w:rPr>
            <m:t>=57.5 грн.</m:t>
          </m:r>
        </m:oMath>
      </m:oMathPara>
    </w:p>
    <w:p w14:paraId="23C9966B"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Тоді, розрахуємо заробітну плату за формулою</w:t>
      </w:r>
    </w:p>
    <w:p w14:paraId="079C56C0" w14:textId="77777777" w:rsidR="0028600E" w:rsidRPr="00DB1114" w:rsidRDefault="0028600E" w:rsidP="001E1BAB">
      <w:pPr>
        <w:spacing w:after="0"/>
        <w:jc w:val="both"/>
        <w:rPr>
          <w:rFonts w:eastAsia="Calibri"/>
          <w:color w:val="auto"/>
          <w:szCs w:val="28"/>
        </w:rPr>
      </w:pPr>
      <m:oMath>
        <m:r>
          <m:rPr>
            <m:nor/>
          </m:rPr>
          <w:rPr>
            <w:rFonts w:eastAsia="Calibri"/>
            <w:color w:val="auto"/>
            <w:szCs w:val="28"/>
          </w:rPr>
          <m:t>С</m:t>
        </m:r>
        <m:r>
          <m:rPr>
            <m:nor/>
          </m:rPr>
          <w:rPr>
            <w:rFonts w:eastAsia="Calibri"/>
            <w:color w:val="auto"/>
            <w:szCs w:val="28"/>
            <w:vertAlign w:val="subscript"/>
          </w:rPr>
          <m:t>ЗП</m:t>
        </m:r>
        <m:r>
          <w:rPr>
            <w:rFonts w:ascii="Cambria Math" w:eastAsia="Calibri" w:hAnsi="Cambria Math"/>
            <w:color w:val="auto"/>
            <w:szCs w:val="28"/>
          </w:rPr>
          <m:t>=</m:t>
        </m:r>
        <m:sSub>
          <m:sSubPr>
            <m:ctrlPr>
              <w:rPr>
                <w:rFonts w:ascii="Cambria Math" w:eastAsia="Calibri" w:hAnsi="Cambria Math"/>
                <w:i/>
                <w:color w:val="auto"/>
                <w:szCs w:val="28"/>
              </w:rPr>
            </m:ctrlPr>
          </m:sSubPr>
          <m:e>
            <m:r>
              <w:rPr>
                <w:rFonts w:ascii="Cambria Math" w:eastAsia="Calibri" w:hAnsi="Cambria Math"/>
                <w:color w:val="auto"/>
                <w:szCs w:val="28"/>
              </w:rPr>
              <m:t>С</m:t>
            </m:r>
          </m:e>
          <m:sub>
            <m:r>
              <w:rPr>
                <w:rFonts w:ascii="Cambria Math" w:eastAsia="Calibri" w:hAnsi="Cambria Math"/>
                <w:color w:val="auto"/>
                <w:szCs w:val="28"/>
              </w:rPr>
              <m:t>ч</m:t>
            </m:r>
          </m:sub>
        </m:sSub>
        <m:r>
          <w:rPr>
            <w:rFonts w:ascii="Cambria Math" w:eastAsia="Calibri" w:hAnsi="Cambria Math"/>
            <w:color w:val="auto"/>
            <w:szCs w:val="28"/>
          </w:rPr>
          <m:t>⋅</m:t>
        </m:r>
        <m:sSub>
          <m:sSubPr>
            <m:ctrlPr>
              <w:rPr>
                <w:rFonts w:ascii="Cambria Math" w:eastAsia="Calibri" w:hAnsi="Cambria Math"/>
                <w:i/>
                <w:color w:val="auto"/>
                <w:szCs w:val="28"/>
              </w:rPr>
            </m:ctrlPr>
          </m:sSubPr>
          <m:e>
            <m:r>
              <w:rPr>
                <w:rFonts w:ascii="Cambria Math" w:eastAsia="Calibri" w:hAnsi="Cambria Math"/>
                <w:color w:val="auto"/>
                <w:szCs w:val="28"/>
              </w:rPr>
              <m:t>Т</m:t>
            </m:r>
          </m:e>
          <m:sub>
            <m:r>
              <w:rPr>
                <w:rFonts w:ascii="Cambria Math" w:eastAsia="Calibri" w:hAnsi="Cambria Math"/>
                <w:color w:val="auto"/>
                <w:szCs w:val="28"/>
              </w:rPr>
              <m:t>i</m:t>
            </m:r>
          </m:sub>
        </m:sSub>
        <m:r>
          <w:rPr>
            <w:rFonts w:ascii="Cambria Math" w:eastAsia="Calibri" w:hAnsi="Cambria Math"/>
            <w:color w:val="auto"/>
            <w:szCs w:val="28"/>
          </w:rPr>
          <m:t>⋅</m:t>
        </m:r>
        <m:r>
          <m:rPr>
            <m:nor/>
          </m:rPr>
          <w:rPr>
            <w:rFonts w:eastAsia="Calibri"/>
            <w:color w:val="auto"/>
            <w:szCs w:val="28"/>
          </w:rPr>
          <m:t>К</m:t>
        </m:r>
        <m:r>
          <m:rPr>
            <m:nor/>
          </m:rPr>
          <w:rPr>
            <w:rFonts w:eastAsia="Calibri"/>
            <w:color w:val="auto"/>
            <w:szCs w:val="28"/>
            <w:vertAlign w:val="subscript"/>
          </w:rPr>
          <m:t>Д</m:t>
        </m:r>
      </m:oMath>
      <w:r w:rsidRPr="00DB1114">
        <w:rPr>
          <w:rFonts w:eastAsia="Calibri"/>
          <w:color w:val="auto"/>
          <w:szCs w:val="28"/>
        </w:rPr>
        <w:t>,</w:t>
      </w:r>
    </w:p>
    <w:p w14:paraId="13B8A8FE" w14:textId="77777777" w:rsidR="0028600E" w:rsidRPr="00DB1114" w:rsidRDefault="0028600E" w:rsidP="001E1BAB">
      <w:pPr>
        <w:spacing w:after="0"/>
        <w:jc w:val="both"/>
        <w:rPr>
          <w:rFonts w:eastAsia="Calibri"/>
          <w:color w:val="auto"/>
          <w:szCs w:val="28"/>
        </w:rPr>
      </w:pPr>
      <w:r w:rsidRPr="00DB1114">
        <w:rPr>
          <w:rFonts w:eastAsia="Calibri"/>
          <w:color w:val="auto"/>
          <w:szCs w:val="28"/>
        </w:rPr>
        <w:t>де С</w:t>
      </w:r>
      <w:r w:rsidRPr="00DB1114">
        <w:rPr>
          <w:rFonts w:eastAsia="Calibri"/>
          <w:color w:val="auto"/>
          <w:szCs w:val="28"/>
          <w:vertAlign w:val="subscript"/>
        </w:rPr>
        <w:t>Ч</w:t>
      </w:r>
      <w:r w:rsidRPr="00DB1114">
        <w:rPr>
          <w:rFonts w:eastAsia="Calibri"/>
          <w:color w:val="auto"/>
          <w:szCs w:val="28"/>
        </w:rPr>
        <w:t>– величина погодинної оплати праці програміста;</w:t>
      </w:r>
      <m:oMath>
        <m:sSub>
          <m:sSubPr>
            <m:ctrlPr>
              <w:rPr>
                <w:rFonts w:ascii="Cambria Math" w:eastAsia="Calibri" w:hAnsi="Cambria Math"/>
                <w:i/>
                <w:color w:val="auto"/>
                <w:szCs w:val="28"/>
              </w:rPr>
            </m:ctrlPr>
          </m:sSubPr>
          <m:e>
            <m:r>
              <w:rPr>
                <w:rFonts w:ascii="Cambria Math" w:eastAsia="Calibri" w:hAnsi="Cambria Math"/>
                <w:color w:val="auto"/>
                <w:szCs w:val="28"/>
              </w:rPr>
              <m:t>Т</m:t>
            </m:r>
          </m:e>
          <m:sub>
            <m:r>
              <w:rPr>
                <w:rFonts w:ascii="Cambria Math" w:eastAsia="Calibri" w:hAnsi="Cambria Math"/>
                <w:color w:val="auto"/>
                <w:szCs w:val="28"/>
              </w:rPr>
              <m:t>i</m:t>
            </m:r>
          </m:sub>
        </m:sSub>
      </m:oMath>
      <w:r w:rsidRPr="00DB1114">
        <w:rPr>
          <w:rFonts w:eastAsia="Calibri"/>
          <w:color w:val="auto"/>
          <w:szCs w:val="28"/>
        </w:rPr>
        <w:t xml:space="preserve"> – трудомісткість відповідного завдання; К</w:t>
      </w:r>
      <w:r w:rsidRPr="00DB1114">
        <w:rPr>
          <w:rFonts w:eastAsia="Calibri"/>
          <w:color w:val="auto"/>
          <w:szCs w:val="28"/>
          <w:vertAlign w:val="subscript"/>
        </w:rPr>
        <w:t>Д</w:t>
      </w:r>
      <w:r w:rsidRPr="00DB1114">
        <w:rPr>
          <w:rFonts w:eastAsia="Calibri"/>
          <w:color w:val="auto"/>
          <w:szCs w:val="28"/>
        </w:rPr>
        <w:t xml:space="preserve"> – норматив, який враховує додаткову заробітну плату.</w:t>
      </w:r>
    </w:p>
    <w:p w14:paraId="2E37D651"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Зарплата розробників за варіантами становить:</w:t>
      </w:r>
    </w:p>
    <w:p w14:paraId="2F25A430" w14:textId="77777777" w:rsidR="0028600E" w:rsidRPr="00DB1114" w:rsidRDefault="0028600E" w:rsidP="001E1BAB">
      <w:pPr>
        <w:spacing w:after="0"/>
        <w:jc w:val="both"/>
        <w:rPr>
          <w:rFonts w:eastAsia="Calibri"/>
          <w:color w:val="auto"/>
          <w:szCs w:val="28"/>
        </w:rPr>
      </w:pPr>
      <w:r w:rsidRPr="00DB1114">
        <w:rPr>
          <w:rFonts w:eastAsia="Calibri"/>
          <w:color w:val="auto"/>
          <w:szCs w:val="28"/>
        </w:rPr>
        <w:t>I.</w:t>
      </w:r>
      <w:r w:rsidRPr="00DB1114">
        <w:rPr>
          <w:rFonts w:eastAsia="Calibri"/>
          <w:color w:val="auto"/>
          <w:szCs w:val="28"/>
        </w:rPr>
        <w:tab/>
        <w:t>С</w:t>
      </w:r>
      <w:r w:rsidRPr="00DB1114">
        <w:rPr>
          <w:rFonts w:eastAsia="Calibri"/>
          <w:color w:val="auto"/>
          <w:szCs w:val="28"/>
          <w:vertAlign w:val="subscript"/>
        </w:rPr>
        <w:t>ЗП</w:t>
      </w:r>
      <w:r w:rsidRPr="00DB1114">
        <w:rPr>
          <w:rFonts w:eastAsia="Calibri"/>
          <w:color w:val="auto"/>
          <w:szCs w:val="28"/>
        </w:rPr>
        <w:t xml:space="preserve"> = 57.5 </w:t>
      </w:r>
      <w:r w:rsidRPr="00DB1114">
        <w:rPr>
          <w:rFonts w:ascii="Cambria Math" w:eastAsia="Calibri" w:hAnsi="Cambria Math" w:cs="Cambria Math"/>
          <w:color w:val="auto"/>
          <w:szCs w:val="28"/>
        </w:rPr>
        <w:t>⋅</w:t>
      </w:r>
      <w:r w:rsidRPr="00DB1114">
        <w:rPr>
          <w:rFonts w:eastAsia="Calibri"/>
          <w:color w:val="auto"/>
          <w:szCs w:val="28"/>
        </w:rPr>
        <w:t xml:space="preserve"> 1167.92 </w:t>
      </w:r>
      <w:r w:rsidRPr="00DB1114">
        <w:rPr>
          <w:rFonts w:ascii="Cambria Math" w:eastAsia="Calibri" w:hAnsi="Cambria Math" w:cs="Cambria Math"/>
          <w:color w:val="auto"/>
          <w:szCs w:val="28"/>
        </w:rPr>
        <w:t>⋅</w:t>
      </w:r>
      <w:r w:rsidRPr="00DB1114">
        <w:rPr>
          <w:rFonts w:eastAsia="Calibri"/>
          <w:color w:val="auto"/>
          <w:szCs w:val="28"/>
        </w:rPr>
        <w:t xml:space="preserve"> 1.2 = 80586.48 грн.</w:t>
      </w:r>
    </w:p>
    <w:p w14:paraId="52189935" w14:textId="77777777" w:rsidR="0028600E" w:rsidRPr="00DB1114" w:rsidRDefault="0028600E" w:rsidP="001E1BAB">
      <w:pPr>
        <w:spacing w:after="0"/>
        <w:jc w:val="both"/>
        <w:rPr>
          <w:rFonts w:eastAsia="Calibri"/>
          <w:color w:val="auto"/>
          <w:szCs w:val="28"/>
        </w:rPr>
      </w:pPr>
      <w:r w:rsidRPr="00DB1114">
        <w:rPr>
          <w:rFonts w:eastAsia="Calibri"/>
          <w:color w:val="auto"/>
          <w:szCs w:val="28"/>
        </w:rPr>
        <w:t>II.</w:t>
      </w:r>
      <w:r w:rsidRPr="00DB1114">
        <w:rPr>
          <w:rFonts w:eastAsia="Calibri"/>
          <w:color w:val="auto"/>
          <w:szCs w:val="28"/>
        </w:rPr>
        <w:tab/>
        <w:t>С</w:t>
      </w:r>
      <w:r w:rsidRPr="00DB1114">
        <w:rPr>
          <w:rFonts w:eastAsia="Calibri"/>
          <w:color w:val="auto"/>
          <w:szCs w:val="28"/>
          <w:vertAlign w:val="subscript"/>
        </w:rPr>
        <w:t>ЗП</w:t>
      </w:r>
      <w:r w:rsidRPr="00DB1114">
        <w:rPr>
          <w:rFonts w:eastAsia="Calibri"/>
          <w:color w:val="auto"/>
          <w:szCs w:val="28"/>
        </w:rPr>
        <w:t xml:space="preserve"> = 57.5 </w:t>
      </w:r>
      <w:r w:rsidRPr="00DB1114">
        <w:rPr>
          <w:rFonts w:ascii="Cambria Math" w:eastAsia="Calibri" w:hAnsi="Cambria Math" w:cs="Cambria Math"/>
          <w:color w:val="auto"/>
          <w:szCs w:val="28"/>
        </w:rPr>
        <w:t>⋅</w:t>
      </w:r>
      <w:r w:rsidRPr="00DB1114">
        <w:rPr>
          <w:rFonts w:eastAsia="Calibri"/>
          <w:color w:val="auto"/>
          <w:szCs w:val="28"/>
        </w:rPr>
        <w:t xml:space="preserve"> 1153.92 </w:t>
      </w:r>
      <w:r w:rsidRPr="00DB1114">
        <w:rPr>
          <w:rFonts w:ascii="Cambria Math" w:eastAsia="Calibri" w:hAnsi="Cambria Math" w:cs="Cambria Math"/>
          <w:color w:val="auto"/>
          <w:szCs w:val="28"/>
        </w:rPr>
        <w:t>⋅</w:t>
      </w:r>
      <w:r w:rsidRPr="00DB1114">
        <w:rPr>
          <w:rFonts w:eastAsia="Calibri"/>
          <w:color w:val="auto"/>
          <w:szCs w:val="28"/>
        </w:rPr>
        <w:t xml:space="preserve"> 1.2 = 79620.48 грн. </w:t>
      </w:r>
    </w:p>
    <w:p w14:paraId="14BA62F1"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Відрахування на єдиний соціальний внесок в залежності від групи професійного ризику (II клас) становить 36,77%:</w:t>
      </w:r>
    </w:p>
    <w:p w14:paraId="4D72857A" w14:textId="77777777" w:rsidR="0028600E" w:rsidRPr="00DB1114" w:rsidRDefault="0028600E" w:rsidP="001E1BAB">
      <w:pPr>
        <w:spacing w:after="0"/>
        <w:jc w:val="both"/>
        <w:rPr>
          <w:rFonts w:eastAsia="Calibri"/>
          <w:color w:val="auto"/>
          <w:szCs w:val="28"/>
        </w:rPr>
      </w:pPr>
      <w:r w:rsidRPr="00DB1114">
        <w:rPr>
          <w:rFonts w:eastAsia="Calibri"/>
          <w:color w:val="auto"/>
          <w:szCs w:val="28"/>
        </w:rPr>
        <w:t>I.</w:t>
      </w:r>
      <w:r w:rsidRPr="00DB1114">
        <w:rPr>
          <w:rFonts w:eastAsia="Calibri"/>
          <w:color w:val="auto"/>
          <w:szCs w:val="28"/>
        </w:rPr>
        <w:tab/>
        <w:t>С</w:t>
      </w:r>
      <w:r w:rsidRPr="00DB1114">
        <w:rPr>
          <w:rFonts w:eastAsia="Calibri"/>
          <w:color w:val="auto"/>
          <w:szCs w:val="28"/>
          <w:vertAlign w:val="subscript"/>
        </w:rPr>
        <w:t>ВІД</w:t>
      </w:r>
      <w:r w:rsidRPr="00DB1114">
        <w:rPr>
          <w:rFonts w:eastAsia="Calibri"/>
          <w:color w:val="auto"/>
          <w:szCs w:val="28"/>
        </w:rPr>
        <w:t xml:space="preserve"> = </w:t>
      </w:r>
      <w:r w:rsidRPr="00DB1114">
        <w:rPr>
          <w:snapToGrid w:val="0"/>
          <w:color w:val="auto"/>
          <w:szCs w:val="28"/>
        </w:rPr>
        <w:t>С</w:t>
      </w:r>
      <w:r w:rsidRPr="00DB1114">
        <w:rPr>
          <w:snapToGrid w:val="0"/>
          <w:color w:val="auto"/>
          <w:szCs w:val="28"/>
          <w:vertAlign w:val="subscript"/>
        </w:rPr>
        <w:t xml:space="preserve">ЗП </w:t>
      </w:r>
      <w:r w:rsidRPr="00DB1114">
        <w:rPr>
          <w:rFonts w:ascii="Cambria Math" w:hAnsi="Cambria Math" w:cs="Cambria Math"/>
          <w:snapToGrid w:val="0"/>
          <w:color w:val="auto"/>
          <w:szCs w:val="28"/>
        </w:rPr>
        <w:t>⋅</w:t>
      </w:r>
      <w:r w:rsidRPr="00DB1114">
        <w:rPr>
          <w:snapToGrid w:val="0"/>
          <w:color w:val="auto"/>
          <w:szCs w:val="28"/>
        </w:rPr>
        <w:t xml:space="preserve"> 0.3677 = </w:t>
      </w:r>
      <w:r w:rsidRPr="00DB1114">
        <w:rPr>
          <w:rFonts w:eastAsia="Calibri"/>
          <w:color w:val="auto"/>
          <w:szCs w:val="28"/>
        </w:rPr>
        <w:t xml:space="preserve">80586.48 </w:t>
      </w:r>
      <w:r w:rsidRPr="00DB1114">
        <w:rPr>
          <w:rFonts w:ascii="Cambria Math" w:eastAsia="Calibri" w:hAnsi="Cambria Math" w:cs="Cambria Math"/>
          <w:color w:val="auto"/>
          <w:szCs w:val="28"/>
        </w:rPr>
        <w:t>⋅</w:t>
      </w:r>
      <w:r w:rsidRPr="00DB1114">
        <w:rPr>
          <w:rFonts w:eastAsia="Calibri"/>
          <w:color w:val="auto"/>
          <w:szCs w:val="28"/>
        </w:rPr>
        <w:t xml:space="preserve"> 0.3677 = 29631.64 грн.</w:t>
      </w:r>
    </w:p>
    <w:p w14:paraId="3D776F90" w14:textId="77777777" w:rsidR="0028600E" w:rsidRPr="00DB1114" w:rsidRDefault="0028600E" w:rsidP="001E1BAB">
      <w:pPr>
        <w:spacing w:after="0"/>
        <w:jc w:val="both"/>
        <w:rPr>
          <w:rFonts w:eastAsia="Calibri"/>
          <w:color w:val="auto"/>
          <w:szCs w:val="28"/>
        </w:rPr>
      </w:pPr>
      <w:r w:rsidRPr="00DB1114">
        <w:rPr>
          <w:rFonts w:eastAsia="Calibri"/>
          <w:color w:val="auto"/>
          <w:szCs w:val="28"/>
        </w:rPr>
        <w:t>II.</w:t>
      </w:r>
      <w:r w:rsidRPr="00DB1114">
        <w:rPr>
          <w:rFonts w:eastAsia="Calibri"/>
          <w:color w:val="auto"/>
          <w:szCs w:val="28"/>
        </w:rPr>
        <w:tab/>
        <w:t>С</w:t>
      </w:r>
      <w:r w:rsidRPr="00DB1114">
        <w:rPr>
          <w:rFonts w:eastAsia="Calibri"/>
          <w:color w:val="auto"/>
          <w:szCs w:val="28"/>
          <w:vertAlign w:val="subscript"/>
        </w:rPr>
        <w:t>ВІД</w:t>
      </w:r>
      <w:r w:rsidRPr="00DB1114">
        <w:rPr>
          <w:rFonts w:eastAsia="Calibri"/>
          <w:color w:val="auto"/>
          <w:szCs w:val="28"/>
        </w:rPr>
        <w:t xml:space="preserve"> = </w:t>
      </w:r>
      <w:r w:rsidRPr="00DB1114">
        <w:rPr>
          <w:snapToGrid w:val="0"/>
          <w:color w:val="auto"/>
          <w:szCs w:val="28"/>
        </w:rPr>
        <w:t>С</w:t>
      </w:r>
      <w:r w:rsidRPr="00DB1114">
        <w:rPr>
          <w:snapToGrid w:val="0"/>
          <w:color w:val="auto"/>
          <w:szCs w:val="28"/>
          <w:vertAlign w:val="subscript"/>
        </w:rPr>
        <w:t xml:space="preserve">ЗП </w:t>
      </w:r>
      <w:r w:rsidRPr="00DB1114">
        <w:rPr>
          <w:rFonts w:ascii="Cambria Math" w:hAnsi="Cambria Math" w:cs="Cambria Math"/>
          <w:snapToGrid w:val="0"/>
          <w:color w:val="auto"/>
          <w:szCs w:val="28"/>
        </w:rPr>
        <w:t>⋅</w:t>
      </w:r>
      <w:r w:rsidRPr="00DB1114">
        <w:rPr>
          <w:snapToGrid w:val="0"/>
          <w:color w:val="auto"/>
          <w:szCs w:val="28"/>
        </w:rPr>
        <w:t xml:space="preserve"> 0.3677 = </w:t>
      </w:r>
      <w:r w:rsidRPr="00DB1114">
        <w:rPr>
          <w:rFonts w:eastAsia="Calibri"/>
          <w:color w:val="auto"/>
          <w:szCs w:val="28"/>
        </w:rPr>
        <w:t xml:space="preserve">79620.48 </w:t>
      </w:r>
      <w:r w:rsidRPr="00DB1114">
        <w:rPr>
          <w:rFonts w:ascii="Cambria Math" w:eastAsia="Calibri" w:hAnsi="Cambria Math" w:cs="Cambria Math"/>
          <w:color w:val="auto"/>
          <w:szCs w:val="28"/>
        </w:rPr>
        <w:t>⋅</w:t>
      </w:r>
      <w:r w:rsidRPr="00DB1114">
        <w:rPr>
          <w:rFonts w:eastAsia="Calibri"/>
          <w:color w:val="auto"/>
          <w:szCs w:val="28"/>
        </w:rPr>
        <w:t xml:space="preserve"> 0.3677 = 29276.45 грн.</w:t>
      </w:r>
    </w:p>
    <w:p w14:paraId="29FFC3C7"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Тепер визначимо витрати на оплату однієї машино-години. (С</w:t>
      </w:r>
      <w:r w:rsidRPr="00DB1114">
        <w:rPr>
          <w:rFonts w:eastAsia="Calibri"/>
          <w:color w:val="auto"/>
          <w:szCs w:val="28"/>
          <w:vertAlign w:val="subscript"/>
        </w:rPr>
        <w:t>М</w:t>
      </w:r>
      <w:r w:rsidRPr="00DB1114">
        <w:rPr>
          <w:rFonts w:eastAsia="Calibri"/>
          <w:color w:val="auto"/>
          <w:szCs w:val="28"/>
        </w:rPr>
        <w:t>)</w:t>
      </w:r>
    </w:p>
    <w:p w14:paraId="54066250"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Так як одна ЕОМ обслуговує одного програміста з окладом 10000 грн., з коефіцієнтом зайнятості 0,2 то для однієї машини отримаємо:</w:t>
      </w:r>
    </w:p>
    <w:p w14:paraId="13F679AC"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w:t>
      </w:r>
      <w:r w:rsidRPr="00DB1114">
        <w:rPr>
          <w:snapToGrid w:val="0"/>
          <w:color w:val="auto"/>
          <w:szCs w:val="28"/>
          <w:vertAlign w:val="subscript"/>
        </w:rPr>
        <w:t xml:space="preserve">Г </w:t>
      </w:r>
      <w:r w:rsidRPr="00DB1114">
        <w:rPr>
          <w:snapToGrid w:val="0"/>
          <w:color w:val="auto"/>
          <w:szCs w:val="28"/>
        </w:rPr>
        <w:t>= 12</w:t>
      </w:r>
      <w:r w:rsidRPr="00DB1114">
        <w:rPr>
          <w:rFonts w:ascii="Cambria Math" w:hAnsi="Cambria Math" w:cs="Cambria Math"/>
          <w:snapToGrid w:val="0"/>
          <w:color w:val="auto"/>
          <w:szCs w:val="28"/>
        </w:rPr>
        <w:t>⋅</w:t>
      </w:r>
      <w:r w:rsidRPr="00DB1114">
        <w:rPr>
          <w:snapToGrid w:val="0"/>
          <w:color w:val="auto"/>
          <w:szCs w:val="28"/>
        </w:rPr>
        <w:t>M</w:t>
      </w:r>
      <w:r w:rsidRPr="00DB1114">
        <w:rPr>
          <w:rFonts w:ascii="Cambria Math" w:hAnsi="Cambria Math" w:cs="Cambria Math"/>
          <w:snapToGrid w:val="0"/>
          <w:color w:val="auto"/>
          <w:szCs w:val="28"/>
        </w:rPr>
        <w:t>⋅</w:t>
      </w:r>
      <w:r w:rsidRPr="00DB1114">
        <w:rPr>
          <w:snapToGrid w:val="0"/>
          <w:color w:val="auto"/>
          <w:szCs w:val="28"/>
        </w:rPr>
        <w:t>K</w:t>
      </w:r>
      <w:r w:rsidRPr="00DB1114">
        <w:rPr>
          <w:snapToGrid w:val="0"/>
          <w:color w:val="auto"/>
          <w:szCs w:val="28"/>
          <w:vertAlign w:val="subscript"/>
        </w:rPr>
        <w:t>З</w:t>
      </w:r>
      <w:r w:rsidRPr="00DB1114">
        <w:rPr>
          <w:snapToGrid w:val="0"/>
          <w:color w:val="auto"/>
          <w:szCs w:val="28"/>
        </w:rPr>
        <w:t xml:space="preserve"> = 12 </w:t>
      </w:r>
      <w:r w:rsidRPr="00DB1114">
        <w:rPr>
          <w:rFonts w:ascii="Cambria Math" w:hAnsi="Cambria Math" w:cs="Cambria Math"/>
          <w:snapToGrid w:val="0"/>
          <w:color w:val="auto"/>
          <w:szCs w:val="28"/>
        </w:rPr>
        <w:t>⋅</w:t>
      </w:r>
      <w:r w:rsidRPr="00DB1114">
        <w:rPr>
          <w:snapToGrid w:val="0"/>
          <w:color w:val="auto"/>
          <w:szCs w:val="28"/>
        </w:rPr>
        <w:t xml:space="preserve"> 10000 </w:t>
      </w:r>
      <w:r w:rsidRPr="00DB1114">
        <w:rPr>
          <w:rFonts w:ascii="Cambria Math" w:hAnsi="Cambria Math" w:cs="Cambria Math"/>
          <w:snapToGrid w:val="0"/>
          <w:color w:val="auto"/>
          <w:szCs w:val="28"/>
        </w:rPr>
        <w:t>⋅</w:t>
      </w:r>
      <w:r w:rsidRPr="00DB1114">
        <w:rPr>
          <w:snapToGrid w:val="0"/>
          <w:color w:val="auto"/>
          <w:szCs w:val="28"/>
        </w:rPr>
        <w:t xml:space="preserve"> 0,2 = 24000 грн.</w:t>
      </w:r>
    </w:p>
    <w:p w14:paraId="71A67075"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З урахуванням додаткової заробітної плати:</w:t>
      </w:r>
    </w:p>
    <w:p w14:paraId="19352275"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w:t>
      </w:r>
      <w:r w:rsidRPr="00DB1114">
        <w:rPr>
          <w:snapToGrid w:val="0"/>
          <w:color w:val="auto"/>
          <w:szCs w:val="28"/>
          <w:vertAlign w:val="subscript"/>
        </w:rPr>
        <w:t xml:space="preserve">ЗП </w:t>
      </w:r>
      <w:r w:rsidRPr="00DB1114">
        <w:rPr>
          <w:snapToGrid w:val="0"/>
          <w:color w:val="auto"/>
          <w:szCs w:val="28"/>
        </w:rPr>
        <w:t>=С</w:t>
      </w:r>
      <w:r w:rsidRPr="00DB1114">
        <w:rPr>
          <w:snapToGrid w:val="0"/>
          <w:color w:val="auto"/>
          <w:szCs w:val="28"/>
          <w:vertAlign w:val="subscript"/>
        </w:rPr>
        <w:t>Г</w:t>
      </w:r>
      <w:r w:rsidRPr="00DB1114">
        <w:rPr>
          <w:rFonts w:ascii="Cambria Math" w:hAnsi="Cambria Math" w:cs="Cambria Math"/>
          <w:snapToGrid w:val="0"/>
          <w:color w:val="auto"/>
          <w:szCs w:val="28"/>
        </w:rPr>
        <w:t>⋅</w:t>
      </w:r>
      <w:r w:rsidRPr="00DB1114">
        <w:rPr>
          <w:snapToGrid w:val="0"/>
          <w:color w:val="auto"/>
          <w:szCs w:val="28"/>
        </w:rPr>
        <w:t xml:space="preserve"> (1+ K</w:t>
      </w:r>
      <w:r w:rsidRPr="00DB1114">
        <w:rPr>
          <w:snapToGrid w:val="0"/>
          <w:color w:val="auto"/>
          <w:szCs w:val="28"/>
          <w:vertAlign w:val="subscript"/>
        </w:rPr>
        <w:t>З</w:t>
      </w:r>
      <w:r w:rsidRPr="00DB1114">
        <w:rPr>
          <w:snapToGrid w:val="0"/>
          <w:color w:val="auto"/>
          <w:szCs w:val="28"/>
        </w:rPr>
        <w:t xml:space="preserve">) = 24000 </w:t>
      </w:r>
      <w:r w:rsidRPr="00DB1114">
        <w:rPr>
          <w:rFonts w:ascii="Cambria Math" w:hAnsi="Cambria Math" w:cs="Cambria Math"/>
          <w:snapToGrid w:val="0"/>
          <w:color w:val="auto"/>
          <w:szCs w:val="28"/>
        </w:rPr>
        <w:t>⋅</w:t>
      </w:r>
      <w:r w:rsidRPr="00DB1114">
        <w:rPr>
          <w:snapToGrid w:val="0"/>
          <w:color w:val="auto"/>
          <w:szCs w:val="28"/>
        </w:rPr>
        <w:t xml:space="preserve"> (1 + 0.2)=28800 грн.</w:t>
      </w:r>
    </w:p>
    <w:p w14:paraId="26778FFD"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 xml:space="preserve">Відрахування </w:t>
      </w:r>
      <w:r w:rsidRPr="00DB1114">
        <w:rPr>
          <w:rFonts w:eastAsia="Calibri"/>
          <w:color w:val="auto"/>
          <w:szCs w:val="28"/>
        </w:rPr>
        <w:t>на єдиний соціальний внесок</w:t>
      </w:r>
      <w:r w:rsidRPr="00DB1114">
        <w:rPr>
          <w:snapToGrid w:val="0"/>
          <w:color w:val="auto"/>
          <w:szCs w:val="28"/>
        </w:rPr>
        <w:t>:</w:t>
      </w:r>
    </w:p>
    <w:p w14:paraId="53DB9A33"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w:t>
      </w:r>
      <w:r w:rsidRPr="00DB1114">
        <w:rPr>
          <w:snapToGrid w:val="0"/>
          <w:color w:val="auto"/>
          <w:szCs w:val="28"/>
          <w:vertAlign w:val="subscript"/>
        </w:rPr>
        <w:t>ВІД</w:t>
      </w:r>
      <w:r w:rsidRPr="00DB1114">
        <w:rPr>
          <w:snapToGrid w:val="0"/>
          <w:color w:val="auto"/>
          <w:szCs w:val="28"/>
        </w:rPr>
        <w:t>= С</w:t>
      </w:r>
      <w:r w:rsidRPr="00DB1114">
        <w:rPr>
          <w:snapToGrid w:val="0"/>
          <w:color w:val="auto"/>
          <w:szCs w:val="28"/>
          <w:vertAlign w:val="subscript"/>
        </w:rPr>
        <w:t xml:space="preserve">ЗП </w:t>
      </w:r>
      <w:r w:rsidRPr="00DB1114">
        <w:rPr>
          <w:rFonts w:ascii="Cambria Math" w:hAnsi="Cambria Math" w:cs="Cambria Math"/>
          <w:snapToGrid w:val="0"/>
          <w:color w:val="auto"/>
          <w:szCs w:val="28"/>
        </w:rPr>
        <w:t>⋅</w:t>
      </w:r>
      <w:r w:rsidRPr="00DB1114">
        <w:rPr>
          <w:snapToGrid w:val="0"/>
          <w:color w:val="auto"/>
          <w:szCs w:val="28"/>
        </w:rPr>
        <w:t xml:space="preserve"> 0.3677 = 28800</w:t>
      </w:r>
      <w:r w:rsidRPr="00DB1114">
        <w:rPr>
          <w:rFonts w:ascii="Cambria Math" w:hAnsi="Cambria Math" w:cs="Cambria Math"/>
          <w:snapToGrid w:val="0"/>
          <w:color w:val="auto"/>
          <w:szCs w:val="28"/>
        </w:rPr>
        <w:t>⋅</w:t>
      </w:r>
      <w:r w:rsidRPr="00DB1114">
        <w:rPr>
          <w:snapToGrid w:val="0"/>
          <w:color w:val="auto"/>
          <w:szCs w:val="28"/>
        </w:rPr>
        <w:t xml:space="preserve"> 0,3677 = 10589.76 грн.</w:t>
      </w:r>
    </w:p>
    <w:p w14:paraId="2AB786B2"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Амортизаційні відрахування розраховуємо при амортизації 25% та вартості ЕОМ – 8000 грн.</w:t>
      </w:r>
    </w:p>
    <w:p w14:paraId="5DB73148"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w:t>
      </w:r>
      <w:r w:rsidRPr="00DB1114">
        <w:rPr>
          <w:snapToGrid w:val="0"/>
          <w:color w:val="auto"/>
          <w:szCs w:val="28"/>
          <w:vertAlign w:val="subscript"/>
        </w:rPr>
        <w:t xml:space="preserve">А </w:t>
      </w:r>
      <w:r w:rsidRPr="00DB1114">
        <w:rPr>
          <w:snapToGrid w:val="0"/>
          <w:color w:val="auto"/>
          <w:szCs w:val="28"/>
        </w:rPr>
        <w:t>= К</w:t>
      </w:r>
      <w:r w:rsidRPr="00DB1114">
        <w:rPr>
          <w:snapToGrid w:val="0"/>
          <w:color w:val="auto"/>
          <w:szCs w:val="28"/>
          <w:vertAlign w:val="subscript"/>
        </w:rPr>
        <w:t>ТМ</w:t>
      </w:r>
      <w:r w:rsidRPr="00DB1114">
        <w:rPr>
          <w:rFonts w:ascii="Cambria Math" w:hAnsi="Cambria Math" w:cs="Cambria Math"/>
          <w:snapToGrid w:val="0"/>
          <w:color w:val="auto"/>
          <w:szCs w:val="28"/>
        </w:rPr>
        <w:t>⋅</w:t>
      </w:r>
      <w:r w:rsidRPr="00DB1114">
        <w:rPr>
          <w:snapToGrid w:val="0"/>
          <w:color w:val="auto"/>
          <w:szCs w:val="28"/>
        </w:rPr>
        <w:t xml:space="preserve"> K</w:t>
      </w:r>
      <w:r w:rsidRPr="00DB1114">
        <w:rPr>
          <w:snapToGrid w:val="0"/>
          <w:color w:val="auto"/>
          <w:szCs w:val="28"/>
          <w:vertAlign w:val="subscript"/>
        </w:rPr>
        <w:t>А</w:t>
      </w:r>
      <w:r w:rsidRPr="00DB1114">
        <w:rPr>
          <w:rFonts w:ascii="Cambria Math" w:hAnsi="Cambria Math" w:cs="Cambria Math"/>
          <w:snapToGrid w:val="0"/>
          <w:color w:val="auto"/>
          <w:szCs w:val="28"/>
        </w:rPr>
        <w:t>⋅</w:t>
      </w:r>
      <w:r w:rsidRPr="00DB1114">
        <w:rPr>
          <w:snapToGrid w:val="0"/>
          <w:color w:val="auto"/>
          <w:szCs w:val="28"/>
        </w:rPr>
        <w:t>Ц</w:t>
      </w:r>
      <w:r w:rsidRPr="00DB1114">
        <w:rPr>
          <w:snapToGrid w:val="0"/>
          <w:color w:val="auto"/>
          <w:szCs w:val="28"/>
          <w:vertAlign w:val="subscript"/>
        </w:rPr>
        <w:t>ПР</w:t>
      </w:r>
      <w:r w:rsidRPr="00DB1114">
        <w:rPr>
          <w:snapToGrid w:val="0"/>
          <w:color w:val="auto"/>
          <w:szCs w:val="28"/>
        </w:rPr>
        <w:t xml:space="preserve"> = 1.15 </w:t>
      </w:r>
      <w:r w:rsidRPr="00DB1114">
        <w:rPr>
          <w:rFonts w:ascii="Cambria Math" w:hAnsi="Cambria Math" w:cs="Cambria Math"/>
          <w:snapToGrid w:val="0"/>
          <w:color w:val="auto"/>
          <w:szCs w:val="28"/>
        </w:rPr>
        <w:t>⋅</w:t>
      </w:r>
      <w:r w:rsidRPr="00DB1114">
        <w:rPr>
          <w:snapToGrid w:val="0"/>
          <w:color w:val="auto"/>
          <w:szCs w:val="28"/>
        </w:rPr>
        <w:t xml:space="preserve"> 0.25 </w:t>
      </w:r>
      <w:r w:rsidRPr="00DB1114">
        <w:rPr>
          <w:rFonts w:ascii="Cambria Math" w:hAnsi="Cambria Math" w:cs="Cambria Math"/>
          <w:snapToGrid w:val="0"/>
          <w:color w:val="auto"/>
          <w:szCs w:val="28"/>
        </w:rPr>
        <w:t>⋅</w:t>
      </w:r>
      <w:r w:rsidRPr="00DB1114">
        <w:rPr>
          <w:snapToGrid w:val="0"/>
          <w:color w:val="auto"/>
          <w:szCs w:val="28"/>
        </w:rPr>
        <w:t xml:space="preserve"> 8000 = 2300 грн.,</w:t>
      </w:r>
    </w:p>
    <w:p w14:paraId="57EA7018"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де К</w:t>
      </w:r>
      <w:r w:rsidRPr="00DB1114">
        <w:rPr>
          <w:snapToGrid w:val="0"/>
          <w:color w:val="auto"/>
          <w:szCs w:val="28"/>
          <w:vertAlign w:val="subscript"/>
        </w:rPr>
        <w:t>ТМ</w:t>
      </w:r>
      <w:r w:rsidRPr="00DB1114">
        <w:rPr>
          <w:snapToGrid w:val="0"/>
          <w:color w:val="auto"/>
          <w:szCs w:val="28"/>
        </w:rPr>
        <w:t>– коефіцієнт, який враховує витрати на транспортування та монтаж приладу у користувача; K</w:t>
      </w:r>
      <w:r w:rsidRPr="00DB1114">
        <w:rPr>
          <w:snapToGrid w:val="0"/>
          <w:color w:val="auto"/>
          <w:szCs w:val="28"/>
          <w:vertAlign w:val="subscript"/>
        </w:rPr>
        <w:t>А</w:t>
      </w:r>
      <w:r w:rsidRPr="00DB1114">
        <w:rPr>
          <w:snapToGrid w:val="0"/>
          <w:color w:val="auto"/>
          <w:szCs w:val="28"/>
        </w:rPr>
        <w:t>– річна норма амортизації; Ц</w:t>
      </w:r>
      <w:r w:rsidRPr="00DB1114">
        <w:rPr>
          <w:snapToGrid w:val="0"/>
          <w:color w:val="auto"/>
          <w:szCs w:val="28"/>
          <w:vertAlign w:val="subscript"/>
        </w:rPr>
        <w:t>ПР</w:t>
      </w:r>
      <w:r w:rsidRPr="00DB1114">
        <w:rPr>
          <w:snapToGrid w:val="0"/>
          <w:color w:val="auto"/>
          <w:szCs w:val="28"/>
        </w:rPr>
        <w:t>– договірна ціна приладу.</w:t>
      </w:r>
    </w:p>
    <w:p w14:paraId="57DB39DC"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Витрати на ремонт та профілактику розраховуємо як:</w:t>
      </w:r>
    </w:p>
    <w:p w14:paraId="10479167"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w:t>
      </w:r>
      <w:r w:rsidRPr="00DB1114">
        <w:rPr>
          <w:snapToGrid w:val="0"/>
          <w:color w:val="auto"/>
          <w:szCs w:val="28"/>
          <w:vertAlign w:val="subscript"/>
        </w:rPr>
        <w:t xml:space="preserve">Р </w:t>
      </w:r>
      <w:r w:rsidRPr="00DB1114">
        <w:rPr>
          <w:snapToGrid w:val="0"/>
          <w:color w:val="auto"/>
          <w:szCs w:val="28"/>
        </w:rPr>
        <w:t>= К</w:t>
      </w:r>
      <w:r w:rsidRPr="00DB1114">
        <w:rPr>
          <w:snapToGrid w:val="0"/>
          <w:color w:val="auto"/>
          <w:szCs w:val="28"/>
          <w:vertAlign w:val="subscript"/>
        </w:rPr>
        <w:t>ТМ</w:t>
      </w:r>
      <w:r w:rsidRPr="00DB1114">
        <w:rPr>
          <w:rFonts w:ascii="Cambria Math" w:hAnsi="Cambria Math" w:cs="Cambria Math"/>
          <w:snapToGrid w:val="0"/>
          <w:color w:val="auto"/>
          <w:szCs w:val="28"/>
        </w:rPr>
        <w:t>⋅</w:t>
      </w:r>
      <w:r w:rsidRPr="00DB1114">
        <w:rPr>
          <w:snapToGrid w:val="0"/>
          <w:color w:val="auto"/>
          <w:szCs w:val="28"/>
        </w:rPr>
        <w:t>Ц</w:t>
      </w:r>
      <w:r w:rsidRPr="00DB1114">
        <w:rPr>
          <w:snapToGrid w:val="0"/>
          <w:color w:val="auto"/>
          <w:szCs w:val="28"/>
          <w:vertAlign w:val="subscript"/>
        </w:rPr>
        <w:t>ПР</w:t>
      </w:r>
      <w:r w:rsidRPr="00DB1114">
        <w:rPr>
          <w:snapToGrid w:val="0"/>
          <w:color w:val="auto"/>
          <w:szCs w:val="28"/>
        </w:rPr>
        <w:t xml:space="preserve"> </w:t>
      </w:r>
      <w:r w:rsidRPr="00DB1114">
        <w:rPr>
          <w:rFonts w:ascii="Cambria Math" w:hAnsi="Cambria Math" w:cs="Cambria Math"/>
          <w:snapToGrid w:val="0"/>
          <w:color w:val="auto"/>
          <w:szCs w:val="28"/>
        </w:rPr>
        <w:t>⋅</w:t>
      </w:r>
      <w:r w:rsidRPr="00DB1114">
        <w:rPr>
          <w:snapToGrid w:val="0"/>
          <w:color w:val="auto"/>
          <w:szCs w:val="28"/>
        </w:rPr>
        <w:t xml:space="preserve"> К</w:t>
      </w:r>
      <w:r w:rsidRPr="00DB1114">
        <w:rPr>
          <w:snapToGrid w:val="0"/>
          <w:color w:val="auto"/>
          <w:szCs w:val="28"/>
          <w:vertAlign w:val="subscript"/>
        </w:rPr>
        <w:t>Р</w:t>
      </w:r>
      <w:r w:rsidRPr="00DB1114">
        <w:rPr>
          <w:snapToGrid w:val="0"/>
          <w:color w:val="auto"/>
          <w:szCs w:val="28"/>
        </w:rPr>
        <w:t xml:space="preserve"> = 1.15 </w:t>
      </w:r>
      <w:r w:rsidRPr="00DB1114">
        <w:rPr>
          <w:rFonts w:ascii="Cambria Math" w:hAnsi="Cambria Math" w:cs="Cambria Math"/>
          <w:snapToGrid w:val="0"/>
          <w:color w:val="auto"/>
          <w:szCs w:val="28"/>
        </w:rPr>
        <w:t>⋅</w:t>
      </w:r>
      <w:r w:rsidRPr="00DB1114">
        <w:rPr>
          <w:snapToGrid w:val="0"/>
          <w:color w:val="auto"/>
          <w:szCs w:val="28"/>
        </w:rPr>
        <w:t xml:space="preserve"> 8000 </w:t>
      </w:r>
      <w:r w:rsidRPr="00DB1114">
        <w:rPr>
          <w:rFonts w:ascii="Cambria Math" w:hAnsi="Cambria Math" w:cs="Cambria Math"/>
          <w:snapToGrid w:val="0"/>
          <w:color w:val="auto"/>
          <w:szCs w:val="28"/>
        </w:rPr>
        <w:t>⋅</w:t>
      </w:r>
      <w:r w:rsidRPr="00DB1114">
        <w:rPr>
          <w:snapToGrid w:val="0"/>
          <w:color w:val="auto"/>
          <w:szCs w:val="28"/>
        </w:rPr>
        <w:t xml:space="preserve"> 0.05 = 460 грн.,</w:t>
      </w:r>
    </w:p>
    <w:p w14:paraId="24A1E626"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де К</w:t>
      </w:r>
      <w:r w:rsidRPr="00DB1114">
        <w:rPr>
          <w:snapToGrid w:val="0"/>
          <w:color w:val="auto"/>
          <w:szCs w:val="28"/>
          <w:vertAlign w:val="subscript"/>
        </w:rPr>
        <w:t>Р</w:t>
      </w:r>
      <w:r w:rsidRPr="00DB1114">
        <w:rPr>
          <w:snapToGrid w:val="0"/>
          <w:color w:val="auto"/>
          <w:szCs w:val="28"/>
        </w:rPr>
        <w:t>– відсоток витрат на поточні ремонти.</w:t>
      </w:r>
    </w:p>
    <w:p w14:paraId="72070F73"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Ефективний годинний фонд часу ПК за рік розраховуємо за формулою:</w:t>
      </w:r>
    </w:p>
    <w:p w14:paraId="13E8B234"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Т</w:t>
      </w:r>
      <w:r w:rsidRPr="00DB1114">
        <w:rPr>
          <w:snapToGrid w:val="0"/>
          <w:color w:val="auto"/>
          <w:szCs w:val="28"/>
          <w:vertAlign w:val="subscript"/>
        </w:rPr>
        <w:t xml:space="preserve">ЕФ  </w:t>
      </w:r>
      <w:r w:rsidRPr="00DB1114">
        <w:rPr>
          <w:snapToGrid w:val="0"/>
          <w:color w:val="auto"/>
          <w:szCs w:val="28"/>
        </w:rPr>
        <w:t>=(Д</w:t>
      </w:r>
      <w:r w:rsidRPr="00DB1114">
        <w:rPr>
          <w:snapToGrid w:val="0"/>
          <w:color w:val="auto"/>
          <w:szCs w:val="28"/>
          <w:vertAlign w:val="subscript"/>
        </w:rPr>
        <w:t>К</w:t>
      </w:r>
      <w:r w:rsidRPr="00DB1114">
        <w:rPr>
          <w:snapToGrid w:val="0"/>
          <w:color w:val="auto"/>
          <w:szCs w:val="28"/>
        </w:rPr>
        <w:t xml:space="preserve"> – Д</w:t>
      </w:r>
      <w:r w:rsidRPr="00DB1114">
        <w:rPr>
          <w:snapToGrid w:val="0"/>
          <w:color w:val="auto"/>
          <w:szCs w:val="28"/>
          <w:vertAlign w:val="subscript"/>
        </w:rPr>
        <w:t>В</w:t>
      </w:r>
      <w:r w:rsidRPr="00DB1114">
        <w:rPr>
          <w:snapToGrid w:val="0"/>
          <w:color w:val="auto"/>
          <w:szCs w:val="28"/>
        </w:rPr>
        <w:t xml:space="preserve"> – Д</w:t>
      </w:r>
      <w:r w:rsidRPr="00DB1114">
        <w:rPr>
          <w:snapToGrid w:val="0"/>
          <w:color w:val="auto"/>
          <w:szCs w:val="28"/>
          <w:vertAlign w:val="subscript"/>
        </w:rPr>
        <w:t>С</w:t>
      </w:r>
      <w:r w:rsidRPr="00DB1114">
        <w:rPr>
          <w:snapToGrid w:val="0"/>
          <w:color w:val="auto"/>
          <w:szCs w:val="28"/>
        </w:rPr>
        <w:t xml:space="preserve"> – Д</w:t>
      </w:r>
      <w:r w:rsidRPr="00DB1114">
        <w:rPr>
          <w:snapToGrid w:val="0"/>
          <w:color w:val="auto"/>
          <w:szCs w:val="28"/>
          <w:vertAlign w:val="subscript"/>
        </w:rPr>
        <w:t>Р</w:t>
      </w:r>
      <w:r w:rsidRPr="00DB1114">
        <w:rPr>
          <w:snapToGrid w:val="0"/>
          <w:color w:val="auto"/>
          <w:szCs w:val="28"/>
        </w:rPr>
        <w:t xml:space="preserve">) </w:t>
      </w:r>
      <w:r w:rsidRPr="00DB1114">
        <w:rPr>
          <w:rFonts w:ascii="Cambria Math" w:hAnsi="Cambria Math" w:cs="Cambria Math"/>
          <w:snapToGrid w:val="0"/>
          <w:color w:val="auto"/>
          <w:szCs w:val="28"/>
        </w:rPr>
        <w:t>⋅</w:t>
      </w:r>
      <w:r w:rsidRPr="00DB1114">
        <w:rPr>
          <w:snapToGrid w:val="0"/>
          <w:color w:val="auto"/>
          <w:szCs w:val="28"/>
        </w:rPr>
        <w:t xml:space="preserve"> t</w:t>
      </w:r>
      <w:r w:rsidRPr="00DB1114">
        <w:rPr>
          <w:snapToGrid w:val="0"/>
          <w:color w:val="auto"/>
          <w:szCs w:val="28"/>
          <w:vertAlign w:val="subscript"/>
        </w:rPr>
        <w:t>З</w:t>
      </w:r>
      <w:r w:rsidRPr="00DB1114">
        <w:rPr>
          <w:rFonts w:ascii="Cambria Math" w:hAnsi="Cambria Math" w:cs="Cambria Math"/>
          <w:snapToGrid w:val="0"/>
          <w:color w:val="auto"/>
          <w:szCs w:val="28"/>
        </w:rPr>
        <w:t>⋅</w:t>
      </w:r>
      <w:r w:rsidRPr="00DB1114">
        <w:rPr>
          <w:snapToGrid w:val="0"/>
          <w:color w:val="auto"/>
          <w:szCs w:val="28"/>
        </w:rPr>
        <w:t xml:space="preserve"> К</w:t>
      </w:r>
      <w:r w:rsidRPr="00DB1114">
        <w:rPr>
          <w:snapToGrid w:val="0"/>
          <w:color w:val="auto"/>
          <w:szCs w:val="28"/>
          <w:vertAlign w:val="subscript"/>
        </w:rPr>
        <w:t>В</w:t>
      </w:r>
      <w:r w:rsidRPr="00DB1114">
        <w:rPr>
          <w:snapToGrid w:val="0"/>
          <w:color w:val="auto"/>
          <w:szCs w:val="28"/>
        </w:rPr>
        <w:t xml:space="preserve"> = (365 – 104 – 8 – 16) </w:t>
      </w:r>
      <w:r w:rsidRPr="00DB1114">
        <w:rPr>
          <w:rFonts w:ascii="Cambria Math" w:hAnsi="Cambria Math" w:cs="Cambria Math"/>
          <w:snapToGrid w:val="0"/>
          <w:color w:val="auto"/>
          <w:szCs w:val="28"/>
        </w:rPr>
        <w:t>⋅</w:t>
      </w:r>
      <w:r w:rsidRPr="00DB1114">
        <w:rPr>
          <w:snapToGrid w:val="0"/>
          <w:color w:val="auto"/>
          <w:szCs w:val="28"/>
        </w:rPr>
        <w:t xml:space="preserve"> 8 </w:t>
      </w:r>
      <w:r w:rsidRPr="00DB1114">
        <w:rPr>
          <w:rFonts w:ascii="Cambria Math" w:hAnsi="Cambria Math" w:cs="Cambria Math"/>
          <w:snapToGrid w:val="0"/>
          <w:color w:val="auto"/>
          <w:szCs w:val="28"/>
        </w:rPr>
        <w:t>⋅</w:t>
      </w:r>
      <w:r w:rsidRPr="00DB1114">
        <w:rPr>
          <w:snapToGrid w:val="0"/>
          <w:color w:val="auto"/>
          <w:szCs w:val="28"/>
        </w:rPr>
        <w:t xml:space="preserve"> 0.9 = 1706.4 годин,</w:t>
      </w:r>
    </w:p>
    <w:p w14:paraId="61093F71"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де Д</w:t>
      </w:r>
      <w:r w:rsidRPr="00DB1114">
        <w:rPr>
          <w:snapToGrid w:val="0"/>
          <w:color w:val="auto"/>
          <w:szCs w:val="28"/>
          <w:vertAlign w:val="subscript"/>
        </w:rPr>
        <w:t>К</w:t>
      </w:r>
      <w:r w:rsidRPr="00DB1114">
        <w:rPr>
          <w:snapToGrid w:val="0"/>
          <w:color w:val="auto"/>
          <w:szCs w:val="28"/>
        </w:rPr>
        <w:t xml:space="preserve"> – календарна кількість днів у році; Д</w:t>
      </w:r>
      <w:r w:rsidRPr="00DB1114">
        <w:rPr>
          <w:snapToGrid w:val="0"/>
          <w:color w:val="auto"/>
          <w:szCs w:val="28"/>
          <w:vertAlign w:val="subscript"/>
        </w:rPr>
        <w:t>В</w:t>
      </w:r>
      <w:r w:rsidRPr="00DB1114">
        <w:rPr>
          <w:snapToGrid w:val="0"/>
          <w:color w:val="auto"/>
          <w:szCs w:val="28"/>
        </w:rPr>
        <w:t>, Д</w:t>
      </w:r>
      <w:r w:rsidRPr="00DB1114">
        <w:rPr>
          <w:snapToGrid w:val="0"/>
          <w:color w:val="auto"/>
          <w:szCs w:val="28"/>
          <w:vertAlign w:val="subscript"/>
        </w:rPr>
        <w:t>С</w:t>
      </w:r>
      <w:r w:rsidRPr="00DB1114">
        <w:rPr>
          <w:snapToGrid w:val="0"/>
          <w:color w:val="auto"/>
          <w:szCs w:val="28"/>
        </w:rPr>
        <w:t xml:space="preserve"> – відповідно кількість вихідних та святкових днів; Д</w:t>
      </w:r>
      <w:r w:rsidRPr="00DB1114">
        <w:rPr>
          <w:snapToGrid w:val="0"/>
          <w:color w:val="auto"/>
          <w:szCs w:val="28"/>
          <w:vertAlign w:val="subscript"/>
        </w:rPr>
        <w:t>Р</w:t>
      </w:r>
      <w:r w:rsidRPr="00DB1114">
        <w:rPr>
          <w:snapToGrid w:val="0"/>
          <w:color w:val="auto"/>
          <w:szCs w:val="28"/>
        </w:rPr>
        <w:t xml:space="preserve"> – кількість днів планових ремонтів устаткування; t –кількість робочих годин в день; К</w:t>
      </w:r>
      <w:r w:rsidRPr="00DB1114">
        <w:rPr>
          <w:snapToGrid w:val="0"/>
          <w:color w:val="auto"/>
          <w:szCs w:val="28"/>
          <w:vertAlign w:val="subscript"/>
        </w:rPr>
        <w:t>В</w:t>
      </w:r>
      <w:r w:rsidRPr="00DB1114">
        <w:rPr>
          <w:snapToGrid w:val="0"/>
          <w:color w:val="auto"/>
          <w:szCs w:val="28"/>
        </w:rPr>
        <w:t>– коефіцієнт використання приладу у часі протягом зміни.</w:t>
      </w:r>
    </w:p>
    <w:p w14:paraId="3AD3C7FD"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Витрати на оплату електроенергії розраховуємо за формулою:</w:t>
      </w:r>
    </w:p>
    <w:p w14:paraId="69AC0B00"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w:t>
      </w:r>
      <w:r w:rsidRPr="00DB1114">
        <w:rPr>
          <w:snapToGrid w:val="0"/>
          <w:color w:val="auto"/>
          <w:szCs w:val="28"/>
          <w:vertAlign w:val="subscript"/>
        </w:rPr>
        <w:t xml:space="preserve">ЕЛ  </w:t>
      </w:r>
      <w:r w:rsidRPr="00DB1114">
        <w:rPr>
          <w:snapToGrid w:val="0"/>
          <w:color w:val="auto"/>
          <w:szCs w:val="28"/>
        </w:rPr>
        <w:t>= Т</w:t>
      </w:r>
      <w:r w:rsidRPr="00DB1114">
        <w:rPr>
          <w:snapToGrid w:val="0"/>
          <w:color w:val="auto"/>
          <w:szCs w:val="28"/>
          <w:vertAlign w:val="subscript"/>
        </w:rPr>
        <w:t>ЕФ</w:t>
      </w:r>
      <w:r w:rsidRPr="00DB1114">
        <w:rPr>
          <w:rFonts w:ascii="Cambria Math" w:hAnsi="Cambria Math" w:cs="Cambria Math"/>
          <w:snapToGrid w:val="0"/>
          <w:color w:val="auto"/>
          <w:szCs w:val="28"/>
        </w:rPr>
        <w:t>⋅</w:t>
      </w:r>
      <w:r w:rsidRPr="00DB1114">
        <w:rPr>
          <w:snapToGrid w:val="0"/>
          <w:color w:val="auto"/>
          <w:szCs w:val="28"/>
        </w:rPr>
        <w:t xml:space="preserve"> N</w:t>
      </w:r>
      <w:r w:rsidRPr="00DB1114">
        <w:rPr>
          <w:snapToGrid w:val="0"/>
          <w:color w:val="auto"/>
          <w:szCs w:val="28"/>
          <w:vertAlign w:val="subscript"/>
        </w:rPr>
        <w:t>С</w:t>
      </w:r>
      <w:r w:rsidRPr="00DB1114">
        <w:rPr>
          <w:rFonts w:ascii="Cambria Math" w:hAnsi="Cambria Math" w:cs="Cambria Math"/>
          <w:snapToGrid w:val="0"/>
          <w:color w:val="auto"/>
          <w:szCs w:val="28"/>
        </w:rPr>
        <w:t>⋅</w:t>
      </w:r>
      <w:r w:rsidRPr="00DB1114">
        <w:rPr>
          <w:snapToGrid w:val="0"/>
          <w:color w:val="auto"/>
          <w:szCs w:val="28"/>
        </w:rPr>
        <w:t xml:space="preserve"> K</w:t>
      </w:r>
      <w:r w:rsidRPr="00DB1114">
        <w:rPr>
          <w:snapToGrid w:val="0"/>
          <w:color w:val="auto"/>
          <w:szCs w:val="28"/>
          <w:vertAlign w:val="subscript"/>
        </w:rPr>
        <w:t>З</w:t>
      </w:r>
      <w:r w:rsidRPr="00DB1114">
        <w:rPr>
          <w:rFonts w:ascii="Cambria Math" w:hAnsi="Cambria Math" w:cs="Cambria Math"/>
          <w:snapToGrid w:val="0"/>
          <w:color w:val="auto"/>
          <w:szCs w:val="28"/>
        </w:rPr>
        <w:t>⋅</w:t>
      </w:r>
      <w:r w:rsidRPr="00DB1114">
        <w:rPr>
          <w:snapToGrid w:val="0"/>
          <w:color w:val="auto"/>
          <w:szCs w:val="28"/>
        </w:rPr>
        <w:t xml:space="preserve"> Ц</w:t>
      </w:r>
      <w:r w:rsidRPr="00DB1114">
        <w:rPr>
          <w:snapToGrid w:val="0"/>
          <w:color w:val="auto"/>
          <w:szCs w:val="28"/>
          <w:vertAlign w:val="subscript"/>
        </w:rPr>
        <w:t>ЕН</w:t>
      </w:r>
      <w:r w:rsidRPr="00DB1114">
        <w:rPr>
          <w:snapToGrid w:val="0"/>
          <w:color w:val="auto"/>
          <w:szCs w:val="28"/>
        </w:rPr>
        <w:t xml:space="preserve"> =1706,4 </w:t>
      </w:r>
      <w:r w:rsidRPr="00DB1114">
        <w:rPr>
          <w:rFonts w:ascii="Cambria Math" w:hAnsi="Cambria Math" w:cs="Cambria Math"/>
          <w:snapToGrid w:val="0"/>
          <w:color w:val="auto"/>
          <w:szCs w:val="28"/>
        </w:rPr>
        <w:t>⋅</w:t>
      </w:r>
      <w:r w:rsidRPr="00DB1114">
        <w:rPr>
          <w:snapToGrid w:val="0"/>
          <w:color w:val="auto"/>
          <w:szCs w:val="28"/>
        </w:rPr>
        <w:t xml:space="preserve"> 0,156 </w:t>
      </w:r>
      <w:r w:rsidRPr="00DB1114">
        <w:rPr>
          <w:rFonts w:ascii="Cambria Math" w:hAnsi="Cambria Math" w:cs="Cambria Math"/>
          <w:snapToGrid w:val="0"/>
          <w:color w:val="auto"/>
          <w:szCs w:val="28"/>
        </w:rPr>
        <w:t>⋅</w:t>
      </w:r>
      <w:r w:rsidRPr="00DB1114">
        <w:rPr>
          <w:snapToGrid w:val="0"/>
          <w:color w:val="auto"/>
          <w:szCs w:val="28"/>
        </w:rPr>
        <w:t xml:space="preserve"> 0,2436 </w:t>
      </w:r>
      <w:r w:rsidRPr="00DB1114">
        <w:rPr>
          <w:rFonts w:ascii="Cambria Math" w:hAnsi="Cambria Math" w:cs="Cambria Math"/>
          <w:snapToGrid w:val="0"/>
          <w:color w:val="auto"/>
          <w:szCs w:val="28"/>
        </w:rPr>
        <w:t>⋅</w:t>
      </w:r>
      <w:r w:rsidRPr="00DB1114">
        <w:rPr>
          <w:snapToGrid w:val="0"/>
          <w:color w:val="auto"/>
          <w:szCs w:val="28"/>
        </w:rPr>
        <w:t xml:space="preserve"> 1,02 = 129,695 грн.,</w:t>
      </w:r>
    </w:p>
    <w:p w14:paraId="082EF3E4"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де N</w:t>
      </w:r>
      <w:r w:rsidRPr="00DB1114">
        <w:rPr>
          <w:snapToGrid w:val="0"/>
          <w:color w:val="auto"/>
          <w:szCs w:val="28"/>
          <w:vertAlign w:val="subscript"/>
        </w:rPr>
        <w:t>С</w:t>
      </w:r>
      <w:r w:rsidRPr="00DB1114">
        <w:rPr>
          <w:snapToGrid w:val="0"/>
          <w:color w:val="auto"/>
          <w:szCs w:val="28"/>
        </w:rPr>
        <w:t xml:space="preserve"> – середньо-споживча потужність приладу; K</w:t>
      </w:r>
      <w:r w:rsidRPr="00DB1114">
        <w:rPr>
          <w:snapToGrid w:val="0"/>
          <w:color w:val="auto"/>
          <w:szCs w:val="28"/>
          <w:vertAlign w:val="subscript"/>
        </w:rPr>
        <w:t>З</w:t>
      </w:r>
      <w:r w:rsidRPr="00DB1114">
        <w:rPr>
          <w:snapToGrid w:val="0"/>
          <w:color w:val="auto"/>
          <w:szCs w:val="28"/>
        </w:rPr>
        <w:t>– коефіцієнтом зайнятості приладу; Ц</w:t>
      </w:r>
      <w:r w:rsidRPr="00DB1114">
        <w:rPr>
          <w:snapToGrid w:val="0"/>
          <w:color w:val="auto"/>
          <w:szCs w:val="28"/>
          <w:vertAlign w:val="subscript"/>
        </w:rPr>
        <w:t>ЕН</w:t>
      </w:r>
      <w:r w:rsidRPr="00DB1114">
        <w:rPr>
          <w:snapToGrid w:val="0"/>
          <w:color w:val="auto"/>
          <w:szCs w:val="28"/>
        </w:rPr>
        <w:t xml:space="preserve"> – тариф за 1 КВт-годин електроенергії.</w:t>
      </w:r>
    </w:p>
    <w:p w14:paraId="0C4F3318"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Накладні витрати розраховуємо за формулою:</w:t>
      </w:r>
    </w:p>
    <w:p w14:paraId="5567DB36"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w:t>
      </w:r>
      <w:r w:rsidRPr="00DB1114">
        <w:rPr>
          <w:snapToGrid w:val="0"/>
          <w:color w:val="auto"/>
          <w:szCs w:val="28"/>
          <w:vertAlign w:val="subscript"/>
        </w:rPr>
        <w:t>Н</w:t>
      </w:r>
      <w:r w:rsidRPr="00DB1114">
        <w:rPr>
          <w:snapToGrid w:val="0"/>
          <w:color w:val="auto"/>
          <w:szCs w:val="28"/>
        </w:rPr>
        <w:t xml:space="preserve"> = Ц</w:t>
      </w:r>
      <w:r w:rsidRPr="00DB1114">
        <w:rPr>
          <w:snapToGrid w:val="0"/>
          <w:color w:val="auto"/>
          <w:szCs w:val="28"/>
          <w:vertAlign w:val="subscript"/>
        </w:rPr>
        <w:t>ПР</w:t>
      </w:r>
      <w:r w:rsidRPr="00DB1114">
        <w:rPr>
          <w:rFonts w:ascii="Cambria Math" w:hAnsi="Cambria Math" w:cs="Cambria Math"/>
          <w:snapToGrid w:val="0"/>
          <w:color w:val="auto"/>
          <w:szCs w:val="28"/>
        </w:rPr>
        <w:t>⋅</w:t>
      </w:r>
      <w:r w:rsidRPr="00DB1114">
        <w:rPr>
          <w:snapToGrid w:val="0"/>
          <w:color w:val="auto"/>
          <w:szCs w:val="28"/>
        </w:rPr>
        <w:t>0.67 = 8000</w:t>
      </w:r>
      <w:r w:rsidRPr="00DB1114">
        <w:rPr>
          <w:rFonts w:ascii="Cambria Math" w:hAnsi="Cambria Math" w:cs="Cambria Math"/>
          <w:snapToGrid w:val="0"/>
          <w:color w:val="auto"/>
          <w:szCs w:val="28"/>
        </w:rPr>
        <w:t>⋅</w:t>
      </w:r>
      <w:r w:rsidRPr="00DB1114">
        <w:rPr>
          <w:snapToGrid w:val="0"/>
          <w:color w:val="auto"/>
          <w:szCs w:val="28"/>
        </w:rPr>
        <w:t xml:space="preserve"> 0,67 =5360 грн.</w:t>
      </w:r>
    </w:p>
    <w:p w14:paraId="0C518900"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Тоді, річні експлуатаційні витрати будуть:</w:t>
      </w:r>
    </w:p>
    <w:p w14:paraId="2F018B6F" w14:textId="77777777" w:rsidR="0028600E" w:rsidRPr="00DB1114" w:rsidRDefault="0028600E" w:rsidP="001E1BAB">
      <w:pPr>
        <w:spacing w:after="0"/>
        <w:jc w:val="both"/>
        <w:rPr>
          <w:snapToGrid w:val="0"/>
          <w:color w:val="auto"/>
          <w:szCs w:val="28"/>
        </w:rPr>
      </w:pPr>
      <w:r w:rsidRPr="00DB1114">
        <w:rPr>
          <w:snapToGrid w:val="0"/>
          <w:color w:val="auto"/>
          <w:szCs w:val="28"/>
        </w:rPr>
        <w:t>С</w:t>
      </w:r>
      <w:r w:rsidRPr="00DB1114">
        <w:rPr>
          <w:snapToGrid w:val="0"/>
          <w:color w:val="auto"/>
          <w:szCs w:val="28"/>
          <w:vertAlign w:val="subscript"/>
        </w:rPr>
        <w:t xml:space="preserve">ЕКС </w:t>
      </w:r>
      <w:r w:rsidRPr="00DB1114">
        <w:rPr>
          <w:snapToGrid w:val="0"/>
          <w:color w:val="auto"/>
          <w:szCs w:val="28"/>
        </w:rPr>
        <w:t>=</w:t>
      </w:r>
      <w:r w:rsidRPr="00DB1114">
        <w:rPr>
          <w:rFonts w:eastAsia="Calibri"/>
          <w:color w:val="auto"/>
          <w:szCs w:val="28"/>
        </w:rPr>
        <w:t>С</w:t>
      </w:r>
      <w:r w:rsidRPr="00DB1114">
        <w:rPr>
          <w:rFonts w:eastAsia="Calibri"/>
          <w:color w:val="auto"/>
          <w:szCs w:val="28"/>
          <w:vertAlign w:val="subscript"/>
        </w:rPr>
        <w:t>ЗП</w:t>
      </w:r>
      <w:r w:rsidRPr="00DB1114">
        <w:rPr>
          <w:snapToGrid w:val="0"/>
          <w:color w:val="auto"/>
          <w:szCs w:val="28"/>
        </w:rPr>
        <w:t>+ С</w:t>
      </w:r>
      <w:r w:rsidRPr="00DB1114">
        <w:rPr>
          <w:snapToGrid w:val="0"/>
          <w:color w:val="auto"/>
          <w:szCs w:val="28"/>
          <w:vertAlign w:val="subscript"/>
        </w:rPr>
        <w:t>ВІД</w:t>
      </w:r>
      <w:r w:rsidRPr="00DB1114">
        <w:rPr>
          <w:snapToGrid w:val="0"/>
          <w:color w:val="auto"/>
          <w:szCs w:val="28"/>
        </w:rPr>
        <w:t>+ С</w:t>
      </w:r>
      <w:r w:rsidRPr="00DB1114">
        <w:rPr>
          <w:snapToGrid w:val="0"/>
          <w:color w:val="auto"/>
          <w:szCs w:val="28"/>
          <w:vertAlign w:val="subscript"/>
        </w:rPr>
        <w:t>А</w:t>
      </w:r>
      <w:r w:rsidRPr="00DB1114">
        <w:rPr>
          <w:snapToGrid w:val="0"/>
          <w:color w:val="auto"/>
          <w:szCs w:val="28"/>
        </w:rPr>
        <w:t xml:space="preserve"> + С</w:t>
      </w:r>
      <w:r w:rsidRPr="00DB1114">
        <w:rPr>
          <w:snapToGrid w:val="0"/>
          <w:color w:val="auto"/>
          <w:szCs w:val="28"/>
          <w:vertAlign w:val="subscript"/>
        </w:rPr>
        <w:t>Р</w:t>
      </w:r>
      <w:r w:rsidRPr="00DB1114">
        <w:rPr>
          <w:snapToGrid w:val="0"/>
          <w:color w:val="auto"/>
          <w:szCs w:val="28"/>
        </w:rPr>
        <w:t>+ С</w:t>
      </w:r>
      <w:r w:rsidRPr="00DB1114">
        <w:rPr>
          <w:snapToGrid w:val="0"/>
          <w:color w:val="auto"/>
          <w:szCs w:val="28"/>
          <w:vertAlign w:val="subscript"/>
        </w:rPr>
        <w:t>ЕЛ</w:t>
      </w:r>
      <w:r w:rsidRPr="00DB1114">
        <w:rPr>
          <w:snapToGrid w:val="0"/>
          <w:color w:val="auto"/>
          <w:szCs w:val="28"/>
        </w:rPr>
        <w:t xml:space="preserve"> + С</w:t>
      </w:r>
      <w:r w:rsidRPr="00DB1114">
        <w:rPr>
          <w:snapToGrid w:val="0"/>
          <w:color w:val="auto"/>
          <w:szCs w:val="28"/>
          <w:vertAlign w:val="subscript"/>
        </w:rPr>
        <w:t>Н</w:t>
      </w:r>
    </w:p>
    <w:p w14:paraId="694EF145"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w:t>
      </w:r>
      <w:r w:rsidRPr="00DB1114">
        <w:rPr>
          <w:snapToGrid w:val="0"/>
          <w:color w:val="auto"/>
          <w:szCs w:val="28"/>
          <w:vertAlign w:val="subscript"/>
        </w:rPr>
        <w:t xml:space="preserve">ЕКС </w:t>
      </w:r>
      <w:r w:rsidRPr="00DB1114">
        <w:rPr>
          <w:snapToGrid w:val="0"/>
          <w:color w:val="auto"/>
          <w:szCs w:val="28"/>
        </w:rPr>
        <w:t>= 28800 + 10589.76 +  2300 + 460 + 129,69 + 5360 = 47639.45 грн.</w:t>
      </w:r>
    </w:p>
    <w:p w14:paraId="148ADD01"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Собівартість однієї машино-години ЕОМ дорівнюватиме:</w:t>
      </w:r>
    </w:p>
    <w:p w14:paraId="2E4D2949"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w:t>
      </w:r>
      <w:r w:rsidRPr="00DB1114">
        <w:rPr>
          <w:snapToGrid w:val="0"/>
          <w:color w:val="auto"/>
          <w:szCs w:val="28"/>
          <w:vertAlign w:val="subscript"/>
        </w:rPr>
        <w:t xml:space="preserve">М-Г </w:t>
      </w:r>
      <w:r w:rsidRPr="00DB1114">
        <w:rPr>
          <w:snapToGrid w:val="0"/>
          <w:color w:val="auto"/>
          <w:szCs w:val="28"/>
        </w:rPr>
        <w:t>= С</w:t>
      </w:r>
      <w:r w:rsidRPr="00DB1114">
        <w:rPr>
          <w:snapToGrid w:val="0"/>
          <w:color w:val="auto"/>
          <w:szCs w:val="28"/>
          <w:vertAlign w:val="subscript"/>
        </w:rPr>
        <w:t>ЕКС</w:t>
      </w:r>
      <w:r w:rsidRPr="00DB1114">
        <w:rPr>
          <w:snapToGrid w:val="0"/>
          <w:color w:val="auto"/>
          <w:szCs w:val="28"/>
        </w:rPr>
        <w:t>/ Т</w:t>
      </w:r>
      <w:r w:rsidRPr="00DB1114">
        <w:rPr>
          <w:snapToGrid w:val="0"/>
          <w:color w:val="auto"/>
          <w:szCs w:val="28"/>
          <w:vertAlign w:val="subscript"/>
        </w:rPr>
        <w:t>ЕФ</w:t>
      </w:r>
      <w:r w:rsidRPr="00DB1114">
        <w:rPr>
          <w:snapToGrid w:val="0"/>
          <w:color w:val="auto"/>
          <w:szCs w:val="28"/>
        </w:rPr>
        <w:t xml:space="preserve"> = 47639.45/1706.4 = 27.9 грн/час.</w:t>
      </w:r>
    </w:p>
    <w:p w14:paraId="613598A7"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Оскільки в даному випадку всі роботи, які пов‘язані з розробкою програмного продукту ведуться на ЕОМ, витрати на оплату машинного часу, в залежності від обраного варіанта реалізації, складає:</w:t>
      </w:r>
    </w:p>
    <w:p w14:paraId="602E3547"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w:t>
      </w:r>
      <w:r w:rsidRPr="00DB1114">
        <w:rPr>
          <w:snapToGrid w:val="0"/>
          <w:color w:val="auto"/>
          <w:szCs w:val="28"/>
          <w:vertAlign w:val="subscript"/>
        </w:rPr>
        <w:t>М</w:t>
      </w:r>
      <w:r w:rsidRPr="00DB1114">
        <w:rPr>
          <w:snapToGrid w:val="0"/>
          <w:color w:val="auto"/>
          <w:szCs w:val="28"/>
        </w:rPr>
        <w:t xml:space="preserve"> = С</w:t>
      </w:r>
      <w:r w:rsidRPr="00DB1114">
        <w:rPr>
          <w:snapToGrid w:val="0"/>
          <w:color w:val="auto"/>
          <w:szCs w:val="28"/>
          <w:vertAlign w:val="subscript"/>
        </w:rPr>
        <w:t>М-Г</w:t>
      </w:r>
      <w:r w:rsidRPr="00DB1114">
        <w:rPr>
          <w:snapToGrid w:val="0"/>
          <w:color w:val="auto"/>
          <w:szCs w:val="28"/>
        </w:rPr>
        <w:t xml:space="preserve"> </w:t>
      </w:r>
      <w:r w:rsidRPr="00DB1114">
        <w:rPr>
          <w:rFonts w:ascii="Cambria Math" w:hAnsi="Cambria Math" w:cs="Cambria Math"/>
          <w:snapToGrid w:val="0"/>
          <w:color w:val="auto"/>
          <w:szCs w:val="28"/>
        </w:rPr>
        <w:t>⋅</w:t>
      </w:r>
      <w:r w:rsidRPr="00DB1114">
        <w:rPr>
          <w:snapToGrid w:val="0"/>
          <w:color w:val="auto"/>
          <w:szCs w:val="28"/>
        </w:rPr>
        <w:t>T</w:t>
      </w:r>
    </w:p>
    <w:p w14:paraId="67BED33C"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 xml:space="preserve">І. </w:t>
      </w:r>
      <w:r w:rsidRPr="00DB1114">
        <w:rPr>
          <w:snapToGrid w:val="0"/>
          <w:color w:val="auto"/>
          <w:szCs w:val="28"/>
        </w:rPr>
        <w:tab/>
        <w:t>С</w:t>
      </w:r>
      <w:r w:rsidRPr="00DB1114">
        <w:rPr>
          <w:snapToGrid w:val="0"/>
          <w:color w:val="auto"/>
          <w:szCs w:val="28"/>
          <w:vertAlign w:val="subscript"/>
        </w:rPr>
        <w:t>М</w:t>
      </w:r>
      <w:r w:rsidRPr="00DB1114">
        <w:rPr>
          <w:snapToGrid w:val="0"/>
          <w:color w:val="auto"/>
          <w:szCs w:val="28"/>
        </w:rPr>
        <w:t xml:space="preserve"> = 27.9 </w:t>
      </w:r>
      <w:r w:rsidRPr="00DB1114">
        <w:rPr>
          <w:rFonts w:ascii="Cambria Math" w:hAnsi="Cambria Math" w:cs="Cambria Math"/>
          <w:snapToGrid w:val="0"/>
          <w:color w:val="auto"/>
          <w:szCs w:val="28"/>
        </w:rPr>
        <w:t>⋅</w:t>
      </w:r>
      <w:r w:rsidRPr="00DB1114">
        <w:rPr>
          <w:snapToGrid w:val="0"/>
          <w:color w:val="auto"/>
          <w:szCs w:val="28"/>
        </w:rPr>
        <w:t xml:space="preserve"> </w:t>
      </w:r>
      <w:r w:rsidRPr="00DB1114">
        <w:rPr>
          <w:rFonts w:eastAsia="Calibri"/>
          <w:color w:val="auto"/>
          <w:szCs w:val="28"/>
        </w:rPr>
        <w:t xml:space="preserve">1167.92 </w:t>
      </w:r>
      <w:r w:rsidRPr="00DB1114">
        <w:rPr>
          <w:snapToGrid w:val="0"/>
          <w:color w:val="auto"/>
          <w:szCs w:val="28"/>
        </w:rPr>
        <w:t xml:space="preserve">= 32584.968 грн.; </w:t>
      </w:r>
    </w:p>
    <w:p w14:paraId="1EBA9AF6"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 xml:space="preserve">ІІ. </w:t>
      </w:r>
      <w:r w:rsidRPr="00DB1114">
        <w:rPr>
          <w:snapToGrid w:val="0"/>
          <w:color w:val="auto"/>
          <w:szCs w:val="28"/>
        </w:rPr>
        <w:tab/>
        <w:t>С</w:t>
      </w:r>
      <w:r w:rsidRPr="00DB1114">
        <w:rPr>
          <w:snapToGrid w:val="0"/>
          <w:color w:val="auto"/>
          <w:szCs w:val="28"/>
          <w:vertAlign w:val="subscript"/>
        </w:rPr>
        <w:t>М</w:t>
      </w:r>
      <w:r w:rsidRPr="00DB1114">
        <w:rPr>
          <w:snapToGrid w:val="0"/>
          <w:color w:val="auto"/>
          <w:szCs w:val="28"/>
        </w:rPr>
        <w:t xml:space="preserve"> = 27.9 </w:t>
      </w:r>
      <w:r w:rsidRPr="00DB1114">
        <w:rPr>
          <w:rFonts w:ascii="Cambria Math" w:hAnsi="Cambria Math" w:cs="Cambria Math"/>
          <w:snapToGrid w:val="0"/>
          <w:color w:val="auto"/>
          <w:szCs w:val="28"/>
        </w:rPr>
        <w:t>⋅</w:t>
      </w:r>
      <w:r w:rsidRPr="00DB1114">
        <w:rPr>
          <w:snapToGrid w:val="0"/>
          <w:color w:val="auto"/>
          <w:szCs w:val="28"/>
        </w:rPr>
        <w:t xml:space="preserve"> </w:t>
      </w:r>
      <w:r w:rsidRPr="00DB1114">
        <w:rPr>
          <w:rFonts w:eastAsia="Calibri"/>
          <w:color w:val="auto"/>
          <w:szCs w:val="28"/>
        </w:rPr>
        <w:t xml:space="preserve">1153.92 </w:t>
      </w:r>
      <w:r w:rsidRPr="00DB1114">
        <w:rPr>
          <w:snapToGrid w:val="0"/>
          <w:color w:val="auto"/>
          <w:szCs w:val="28"/>
        </w:rPr>
        <w:t xml:space="preserve">= 32194.368 грн.; </w:t>
      </w:r>
    </w:p>
    <w:p w14:paraId="77D79400"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Накладні витрати складають 67% від заробітної плати:</w:t>
      </w:r>
    </w:p>
    <w:p w14:paraId="2455AC87" w14:textId="77777777" w:rsidR="0028600E" w:rsidRPr="00DB1114" w:rsidRDefault="0028600E" w:rsidP="001E1BAB">
      <w:pPr>
        <w:spacing w:after="0"/>
        <w:ind w:firstLine="454"/>
        <w:jc w:val="both"/>
        <w:rPr>
          <w:color w:val="auto"/>
          <w:szCs w:val="28"/>
        </w:rPr>
      </w:pPr>
      <w:r w:rsidRPr="00DB1114">
        <w:rPr>
          <w:snapToGrid w:val="0"/>
          <w:color w:val="auto"/>
          <w:szCs w:val="28"/>
        </w:rPr>
        <w:t>С</w:t>
      </w:r>
      <w:r w:rsidRPr="00DB1114">
        <w:rPr>
          <w:snapToGrid w:val="0"/>
          <w:color w:val="auto"/>
          <w:szCs w:val="28"/>
          <w:vertAlign w:val="subscript"/>
        </w:rPr>
        <w:t>Н</w:t>
      </w:r>
      <w:r w:rsidRPr="00DB1114">
        <w:rPr>
          <w:snapToGrid w:val="0"/>
          <w:color w:val="auto"/>
          <w:szCs w:val="28"/>
        </w:rPr>
        <w:t xml:space="preserve"> = С</w:t>
      </w:r>
      <w:r w:rsidRPr="00DB1114">
        <w:rPr>
          <w:snapToGrid w:val="0"/>
          <w:color w:val="auto"/>
          <w:szCs w:val="28"/>
          <w:vertAlign w:val="subscript"/>
        </w:rPr>
        <w:t>ЗП</w:t>
      </w:r>
      <w:r w:rsidRPr="00DB1114">
        <w:rPr>
          <w:snapToGrid w:val="0"/>
          <w:color w:val="auto"/>
          <w:szCs w:val="28"/>
        </w:rPr>
        <w:t xml:space="preserve"> </w:t>
      </w:r>
      <w:r w:rsidRPr="00DB1114">
        <w:rPr>
          <w:rFonts w:ascii="Cambria Math" w:hAnsi="Cambria Math" w:cs="Cambria Math"/>
          <w:snapToGrid w:val="0"/>
          <w:color w:val="auto"/>
          <w:szCs w:val="28"/>
        </w:rPr>
        <w:t>⋅</w:t>
      </w:r>
      <w:r w:rsidRPr="00DB1114">
        <w:rPr>
          <w:snapToGrid w:val="0"/>
          <w:color w:val="auto"/>
          <w:szCs w:val="28"/>
        </w:rPr>
        <w:t xml:space="preserve"> 0,67</w:t>
      </w:r>
    </w:p>
    <w:p w14:paraId="05C87982"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 xml:space="preserve">І. </w:t>
      </w:r>
      <w:r w:rsidRPr="00DB1114">
        <w:rPr>
          <w:snapToGrid w:val="0"/>
          <w:color w:val="auto"/>
          <w:szCs w:val="28"/>
        </w:rPr>
        <w:tab/>
        <w:t>С</w:t>
      </w:r>
      <w:r w:rsidRPr="00DB1114">
        <w:rPr>
          <w:snapToGrid w:val="0"/>
          <w:color w:val="auto"/>
          <w:szCs w:val="28"/>
          <w:vertAlign w:val="subscript"/>
        </w:rPr>
        <w:t>Н</w:t>
      </w:r>
      <w:r w:rsidRPr="00DB1114">
        <w:rPr>
          <w:snapToGrid w:val="0"/>
          <w:color w:val="auto"/>
          <w:szCs w:val="28"/>
        </w:rPr>
        <w:t xml:space="preserve"> = </w:t>
      </w:r>
      <w:r w:rsidRPr="00DB1114">
        <w:rPr>
          <w:rFonts w:eastAsia="Calibri"/>
          <w:color w:val="auto"/>
          <w:szCs w:val="28"/>
        </w:rPr>
        <w:t xml:space="preserve">80586.48 </w:t>
      </w:r>
      <w:r w:rsidRPr="00DB1114">
        <w:rPr>
          <w:rFonts w:ascii="Cambria Math" w:hAnsi="Cambria Math" w:cs="Cambria Math"/>
          <w:snapToGrid w:val="0"/>
          <w:color w:val="auto"/>
          <w:szCs w:val="28"/>
        </w:rPr>
        <w:t>⋅</w:t>
      </w:r>
      <w:r w:rsidRPr="00DB1114">
        <w:rPr>
          <w:snapToGrid w:val="0"/>
          <w:color w:val="auto"/>
          <w:szCs w:val="28"/>
        </w:rPr>
        <w:t xml:space="preserve"> 0,67 = 53992.94 грн.; </w:t>
      </w:r>
    </w:p>
    <w:p w14:paraId="76EA281F"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 xml:space="preserve">ІІ. </w:t>
      </w:r>
      <w:r w:rsidRPr="00DB1114">
        <w:rPr>
          <w:snapToGrid w:val="0"/>
          <w:color w:val="auto"/>
          <w:szCs w:val="28"/>
        </w:rPr>
        <w:tab/>
        <w:t>С</w:t>
      </w:r>
      <w:r w:rsidRPr="00DB1114">
        <w:rPr>
          <w:snapToGrid w:val="0"/>
          <w:color w:val="auto"/>
          <w:szCs w:val="28"/>
          <w:vertAlign w:val="subscript"/>
        </w:rPr>
        <w:t>Н</w:t>
      </w:r>
      <w:r w:rsidRPr="00DB1114">
        <w:rPr>
          <w:snapToGrid w:val="0"/>
          <w:color w:val="auto"/>
          <w:szCs w:val="28"/>
        </w:rPr>
        <w:t xml:space="preserve"> = </w:t>
      </w:r>
      <w:r w:rsidRPr="00DB1114">
        <w:rPr>
          <w:rFonts w:eastAsia="Calibri"/>
          <w:color w:val="auto"/>
          <w:szCs w:val="28"/>
        </w:rPr>
        <w:t xml:space="preserve">79620.48 </w:t>
      </w:r>
      <w:r w:rsidRPr="00DB1114">
        <w:rPr>
          <w:rFonts w:ascii="Cambria Math" w:hAnsi="Cambria Math" w:cs="Cambria Math"/>
          <w:snapToGrid w:val="0"/>
          <w:color w:val="auto"/>
          <w:szCs w:val="28"/>
        </w:rPr>
        <w:t>⋅</w:t>
      </w:r>
      <w:r w:rsidRPr="00DB1114">
        <w:rPr>
          <w:snapToGrid w:val="0"/>
          <w:color w:val="auto"/>
          <w:szCs w:val="28"/>
        </w:rPr>
        <w:t xml:space="preserve"> 0,67 = 53345.72грн.; </w:t>
      </w:r>
    </w:p>
    <w:p w14:paraId="10121A6F"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Отже, вартість розробки ПП за варіантами становить:</w:t>
      </w:r>
    </w:p>
    <w:p w14:paraId="218CE0D4"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С</w:t>
      </w:r>
      <w:r w:rsidRPr="00DB1114">
        <w:rPr>
          <w:snapToGrid w:val="0"/>
          <w:color w:val="auto"/>
          <w:szCs w:val="28"/>
          <w:vertAlign w:val="subscript"/>
        </w:rPr>
        <w:t>ПП</w:t>
      </w:r>
      <w:r w:rsidRPr="00DB1114">
        <w:rPr>
          <w:snapToGrid w:val="0"/>
          <w:color w:val="auto"/>
          <w:szCs w:val="28"/>
        </w:rPr>
        <w:t xml:space="preserve"> = С</w:t>
      </w:r>
      <w:r w:rsidRPr="00DB1114">
        <w:rPr>
          <w:snapToGrid w:val="0"/>
          <w:color w:val="auto"/>
          <w:szCs w:val="28"/>
          <w:vertAlign w:val="subscript"/>
        </w:rPr>
        <w:t>ЗП</w:t>
      </w:r>
      <w:r w:rsidRPr="00DB1114">
        <w:rPr>
          <w:snapToGrid w:val="0"/>
          <w:color w:val="auto"/>
          <w:szCs w:val="28"/>
        </w:rPr>
        <w:t>+ С</w:t>
      </w:r>
      <w:r w:rsidRPr="00DB1114">
        <w:rPr>
          <w:snapToGrid w:val="0"/>
          <w:color w:val="auto"/>
          <w:szCs w:val="28"/>
          <w:vertAlign w:val="subscript"/>
        </w:rPr>
        <w:t>ВІД</w:t>
      </w:r>
      <w:r w:rsidRPr="00DB1114">
        <w:rPr>
          <w:snapToGrid w:val="0"/>
          <w:color w:val="auto"/>
          <w:szCs w:val="28"/>
        </w:rPr>
        <w:t>+ С</w:t>
      </w:r>
      <w:r w:rsidRPr="00DB1114">
        <w:rPr>
          <w:snapToGrid w:val="0"/>
          <w:color w:val="auto"/>
          <w:szCs w:val="28"/>
          <w:vertAlign w:val="subscript"/>
        </w:rPr>
        <w:t>М</w:t>
      </w:r>
      <w:r w:rsidRPr="00DB1114">
        <w:rPr>
          <w:snapToGrid w:val="0"/>
          <w:color w:val="auto"/>
          <w:szCs w:val="28"/>
        </w:rPr>
        <w:t xml:space="preserve"> +С</w:t>
      </w:r>
      <w:r w:rsidRPr="00DB1114">
        <w:rPr>
          <w:snapToGrid w:val="0"/>
          <w:color w:val="auto"/>
          <w:szCs w:val="28"/>
          <w:vertAlign w:val="subscript"/>
        </w:rPr>
        <w:t>Н</w:t>
      </w:r>
    </w:p>
    <w:p w14:paraId="3499E9F3"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 xml:space="preserve">І. </w:t>
      </w:r>
      <w:r w:rsidRPr="00DB1114">
        <w:rPr>
          <w:snapToGrid w:val="0"/>
          <w:color w:val="auto"/>
          <w:szCs w:val="28"/>
        </w:rPr>
        <w:tab/>
        <w:t>С</w:t>
      </w:r>
      <w:r w:rsidRPr="00DB1114">
        <w:rPr>
          <w:snapToGrid w:val="0"/>
          <w:color w:val="auto"/>
          <w:szCs w:val="28"/>
          <w:vertAlign w:val="subscript"/>
        </w:rPr>
        <w:t>ПП</w:t>
      </w:r>
      <w:r w:rsidRPr="00DB1114">
        <w:rPr>
          <w:snapToGrid w:val="0"/>
          <w:color w:val="auto"/>
          <w:szCs w:val="28"/>
        </w:rPr>
        <w:t xml:space="preserve"> = </w:t>
      </w:r>
      <w:r w:rsidRPr="00DB1114">
        <w:rPr>
          <w:rFonts w:eastAsia="Calibri"/>
          <w:color w:val="auto"/>
          <w:szCs w:val="28"/>
        </w:rPr>
        <w:t xml:space="preserve">80586.48 </w:t>
      </w:r>
      <w:r w:rsidRPr="00DB1114">
        <w:rPr>
          <w:snapToGrid w:val="0"/>
          <w:color w:val="auto"/>
          <w:szCs w:val="28"/>
        </w:rPr>
        <w:t xml:space="preserve">+ 10589.76  + 32584.96 + 53992.94  = 177754.14 грн.; </w:t>
      </w:r>
    </w:p>
    <w:p w14:paraId="0FB0ED51" w14:textId="77777777" w:rsidR="0028600E" w:rsidRPr="00DB1114" w:rsidRDefault="0028600E" w:rsidP="001E1BAB">
      <w:pPr>
        <w:spacing w:after="0"/>
        <w:ind w:firstLine="709"/>
        <w:jc w:val="both"/>
        <w:rPr>
          <w:snapToGrid w:val="0"/>
          <w:color w:val="auto"/>
          <w:szCs w:val="28"/>
        </w:rPr>
      </w:pPr>
      <w:r w:rsidRPr="00DB1114">
        <w:rPr>
          <w:snapToGrid w:val="0"/>
          <w:color w:val="auto"/>
          <w:szCs w:val="28"/>
        </w:rPr>
        <w:t xml:space="preserve">ІІ. </w:t>
      </w:r>
      <w:r w:rsidRPr="00DB1114">
        <w:rPr>
          <w:snapToGrid w:val="0"/>
          <w:color w:val="auto"/>
          <w:szCs w:val="28"/>
        </w:rPr>
        <w:tab/>
        <w:t>С</w:t>
      </w:r>
      <w:r w:rsidRPr="00DB1114">
        <w:rPr>
          <w:snapToGrid w:val="0"/>
          <w:color w:val="auto"/>
          <w:szCs w:val="28"/>
          <w:vertAlign w:val="subscript"/>
        </w:rPr>
        <w:t>ПП</w:t>
      </w:r>
      <w:r w:rsidRPr="00DB1114">
        <w:rPr>
          <w:snapToGrid w:val="0"/>
          <w:color w:val="auto"/>
          <w:szCs w:val="28"/>
        </w:rPr>
        <w:t xml:space="preserve"> = </w:t>
      </w:r>
      <w:r w:rsidRPr="00DB1114">
        <w:rPr>
          <w:rFonts w:eastAsia="Calibri"/>
          <w:color w:val="auto"/>
          <w:szCs w:val="28"/>
        </w:rPr>
        <w:t xml:space="preserve">79620.48 </w:t>
      </w:r>
      <w:r w:rsidRPr="00DB1114">
        <w:rPr>
          <w:snapToGrid w:val="0"/>
          <w:color w:val="auto"/>
          <w:szCs w:val="28"/>
        </w:rPr>
        <w:t xml:space="preserve">+ 10589.76  + 32194.36 + 53345.72 =  175750.32грн.; </w:t>
      </w:r>
    </w:p>
    <w:p w14:paraId="118CEE55" w14:textId="77777777" w:rsidR="0028600E" w:rsidRPr="00DB1114" w:rsidRDefault="0028600E" w:rsidP="001E1BAB">
      <w:pPr>
        <w:spacing w:after="0"/>
        <w:ind w:firstLine="709"/>
        <w:jc w:val="both"/>
        <w:rPr>
          <w:snapToGrid w:val="0"/>
          <w:color w:val="auto"/>
          <w:szCs w:val="28"/>
        </w:rPr>
      </w:pPr>
    </w:p>
    <w:p w14:paraId="669FE54E" w14:textId="77777777" w:rsidR="0028600E" w:rsidRPr="00DB1114" w:rsidRDefault="0028600E" w:rsidP="001E1BAB">
      <w:pPr>
        <w:pStyle w:val="2"/>
        <w:keepNext w:val="0"/>
        <w:keepLines w:val="0"/>
        <w:numPr>
          <w:ilvl w:val="1"/>
          <w:numId w:val="21"/>
        </w:numPr>
        <w:tabs>
          <w:tab w:val="num" w:pos="1144"/>
        </w:tabs>
        <w:spacing w:before="0"/>
        <w:ind w:left="0" w:firstLine="0"/>
        <w:contextualSpacing w:val="0"/>
        <w:jc w:val="both"/>
        <w:rPr>
          <w:rFonts w:ascii="Times New Roman" w:eastAsia="Calibri" w:hAnsi="Times New Roman" w:cs="Times New Roman"/>
          <w:color w:val="auto"/>
          <w:sz w:val="28"/>
          <w:szCs w:val="28"/>
        </w:rPr>
      </w:pPr>
      <w:bookmarkStart w:id="78" w:name="_Toc295904352"/>
      <w:bookmarkStart w:id="79" w:name="_Toc324262935"/>
      <w:bookmarkStart w:id="80" w:name="_Toc325472503"/>
      <w:r w:rsidRPr="00DB1114">
        <w:rPr>
          <w:rFonts w:ascii="Times New Roman" w:eastAsia="Calibri" w:hAnsi="Times New Roman" w:cs="Times New Roman"/>
          <w:color w:val="auto"/>
          <w:sz w:val="28"/>
          <w:szCs w:val="28"/>
        </w:rPr>
        <w:t>Вибір кращого варіанта ПП техніко-економічного рівня</w:t>
      </w:r>
      <w:bookmarkEnd w:id="78"/>
      <w:bookmarkEnd w:id="79"/>
      <w:bookmarkEnd w:id="80"/>
    </w:p>
    <w:p w14:paraId="1F2CC48B" w14:textId="77777777" w:rsidR="0028600E" w:rsidRPr="00DB1114" w:rsidRDefault="0028600E" w:rsidP="001E1BAB">
      <w:pPr>
        <w:spacing w:after="0"/>
        <w:jc w:val="both"/>
        <w:rPr>
          <w:rFonts w:eastAsia="Calibri"/>
          <w:color w:val="auto"/>
          <w:szCs w:val="28"/>
        </w:rPr>
      </w:pPr>
    </w:p>
    <w:p w14:paraId="137CCEDB" w14:textId="77777777" w:rsidR="0028600E" w:rsidRPr="00DB1114" w:rsidRDefault="0028600E" w:rsidP="001E1BAB">
      <w:pPr>
        <w:spacing w:after="0"/>
        <w:ind w:firstLine="709"/>
        <w:jc w:val="both"/>
        <w:rPr>
          <w:rFonts w:eastAsia="Calibri"/>
          <w:snapToGrid w:val="0"/>
          <w:color w:val="auto"/>
          <w:szCs w:val="28"/>
        </w:rPr>
      </w:pPr>
      <w:r w:rsidRPr="00DB1114">
        <w:rPr>
          <w:rFonts w:eastAsia="Calibri"/>
          <w:snapToGrid w:val="0"/>
          <w:color w:val="auto"/>
          <w:szCs w:val="28"/>
        </w:rPr>
        <w:t>Розрахуємо коефіцієнт техніко-економічного рівня за формулою:</w:t>
      </w:r>
    </w:p>
    <w:p w14:paraId="3618708A"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К</w:t>
      </w:r>
      <w:r w:rsidRPr="00DB1114">
        <w:rPr>
          <w:rFonts w:eastAsia="Calibri"/>
          <w:color w:val="auto"/>
          <w:szCs w:val="28"/>
          <w:vertAlign w:val="subscript"/>
        </w:rPr>
        <w:t>ТЕРj</w:t>
      </w:r>
      <w:r w:rsidRPr="00DB1114">
        <w:rPr>
          <w:rFonts w:eastAsia="Calibri"/>
          <w:color w:val="auto"/>
          <w:szCs w:val="28"/>
        </w:rPr>
        <w:t xml:space="preserve"> =К</w:t>
      </w:r>
      <w:r w:rsidRPr="00DB1114">
        <w:rPr>
          <w:rFonts w:eastAsia="Calibri"/>
          <w:color w:val="auto"/>
          <w:szCs w:val="28"/>
          <w:vertAlign w:val="subscript"/>
        </w:rPr>
        <w:t>Кj</w:t>
      </w:r>
      <w:r w:rsidRPr="00DB1114">
        <w:rPr>
          <w:rFonts w:eastAsia="Calibri"/>
          <w:color w:val="auto"/>
          <w:szCs w:val="28"/>
        </w:rPr>
        <w:t>⁄С</w:t>
      </w:r>
      <w:r w:rsidRPr="00DB1114">
        <w:rPr>
          <w:rFonts w:eastAsia="Calibri"/>
          <w:color w:val="auto"/>
          <w:szCs w:val="28"/>
          <w:vertAlign w:val="subscript"/>
        </w:rPr>
        <w:t>Фj</w:t>
      </w:r>
      <w:r w:rsidRPr="00DB1114">
        <w:rPr>
          <w:rFonts w:eastAsia="Calibri"/>
          <w:color w:val="auto"/>
          <w:szCs w:val="28"/>
        </w:rPr>
        <w:t>,</w:t>
      </w:r>
    </w:p>
    <w:p w14:paraId="62A234D3" w14:textId="77777777" w:rsidR="0028600E" w:rsidRPr="00DB1114" w:rsidRDefault="0028600E" w:rsidP="001E1BAB">
      <w:pPr>
        <w:spacing w:after="0"/>
        <w:ind w:firstLine="709"/>
        <w:jc w:val="both"/>
        <w:rPr>
          <w:rFonts w:eastAsia="Calibri"/>
          <w:snapToGrid w:val="0"/>
          <w:color w:val="auto"/>
          <w:szCs w:val="28"/>
        </w:rPr>
      </w:pPr>
      <w:r w:rsidRPr="00DB1114">
        <w:rPr>
          <w:rFonts w:eastAsia="Calibri"/>
          <w:color w:val="auto"/>
          <w:szCs w:val="28"/>
        </w:rPr>
        <w:t>К</w:t>
      </w:r>
      <w:r w:rsidRPr="00DB1114">
        <w:rPr>
          <w:rFonts w:eastAsia="Calibri"/>
          <w:color w:val="auto"/>
          <w:szCs w:val="28"/>
          <w:vertAlign w:val="subscript"/>
        </w:rPr>
        <w:t>ТЕР</w:t>
      </w:r>
      <w:r w:rsidRPr="00DB1114">
        <w:rPr>
          <w:rFonts w:eastAsia="Calibri"/>
          <w:snapToGrid w:val="0"/>
          <w:color w:val="auto"/>
          <w:szCs w:val="28"/>
          <w:vertAlign w:val="subscript"/>
        </w:rPr>
        <w:t>1</w:t>
      </w:r>
      <w:r w:rsidRPr="00DB1114">
        <w:rPr>
          <w:rFonts w:eastAsia="Calibri"/>
          <w:snapToGrid w:val="0"/>
          <w:color w:val="auto"/>
          <w:szCs w:val="28"/>
        </w:rPr>
        <w:t xml:space="preserve"> = 5.214 / </w:t>
      </w:r>
      <w:r w:rsidRPr="00DB1114">
        <w:rPr>
          <w:snapToGrid w:val="0"/>
          <w:color w:val="auto"/>
          <w:szCs w:val="28"/>
        </w:rPr>
        <w:t xml:space="preserve">177754.14 </w:t>
      </w:r>
      <w:r w:rsidRPr="00DB1114">
        <w:rPr>
          <w:rFonts w:eastAsia="Calibri"/>
          <w:snapToGrid w:val="0"/>
          <w:color w:val="auto"/>
          <w:szCs w:val="28"/>
        </w:rPr>
        <w:t>= 29</w:t>
      </w:r>
      <w:r w:rsidRPr="00DB1114">
        <w:rPr>
          <w:rFonts w:ascii="Cambria Math" w:eastAsia="Calibri" w:hAnsi="Cambria Math" w:cs="Cambria Math"/>
          <w:color w:val="auto"/>
          <w:szCs w:val="28"/>
        </w:rPr>
        <w:t>⋅</w:t>
      </w:r>
      <w:r w:rsidRPr="00DB1114">
        <w:rPr>
          <w:rFonts w:eastAsia="Calibri"/>
          <w:snapToGrid w:val="0"/>
          <w:color w:val="auto"/>
          <w:szCs w:val="28"/>
        </w:rPr>
        <w:t>10</w:t>
      </w:r>
      <w:r w:rsidRPr="00DB1114">
        <w:rPr>
          <w:rFonts w:eastAsia="Calibri"/>
          <w:snapToGrid w:val="0"/>
          <w:color w:val="auto"/>
          <w:szCs w:val="28"/>
          <w:vertAlign w:val="superscript"/>
        </w:rPr>
        <w:t>-4</w:t>
      </w:r>
      <w:r w:rsidRPr="00DB1114">
        <w:rPr>
          <w:rFonts w:eastAsia="Calibri"/>
          <w:snapToGrid w:val="0"/>
          <w:color w:val="auto"/>
          <w:szCs w:val="28"/>
        </w:rPr>
        <w:t>;</w:t>
      </w:r>
    </w:p>
    <w:p w14:paraId="03D16291" w14:textId="77777777" w:rsidR="0028600E" w:rsidRPr="00DB1114" w:rsidRDefault="0028600E" w:rsidP="001E1BAB">
      <w:pPr>
        <w:spacing w:after="0"/>
        <w:ind w:firstLine="709"/>
        <w:jc w:val="both"/>
        <w:rPr>
          <w:rFonts w:eastAsia="Calibri"/>
          <w:snapToGrid w:val="0"/>
          <w:color w:val="auto"/>
          <w:szCs w:val="28"/>
        </w:rPr>
      </w:pPr>
      <w:r w:rsidRPr="00DB1114">
        <w:rPr>
          <w:rFonts w:eastAsia="Calibri"/>
          <w:color w:val="auto"/>
          <w:szCs w:val="28"/>
        </w:rPr>
        <w:t>К</w:t>
      </w:r>
      <w:r w:rsidRPr="00DB1114">
        <w:rPr>
          <w:rFonts w:eastAsia="Calibri"/>
          <w:color w:val="auto"/>
          <w:szCs w:val="28"/>
          <w:vertAlign w:val="subscript"/>
        </w:rPr>
        <w:t>ТЕР</w:t>
      </w:r>
      <w:r w:rsidRPr="00DB1114">
        <w:rPr>
          <w:rFonts w:eastAsia="Calibri"/>
          <w:snapToGrid w:val="0"/>
          <w:color w:val="auto"/>
          <w:szCs w:val="28"/>
          <w:vertAlign w:val="subscript"/>
        </w:rPr>
        <w:t>2</w:t>
      </w:r>
      <w:r w:rsidRPr="00DB1114">
        <w:rPr>
          <w:rFonts w:eastAsia="Calibri"/>
          <w:snapToGrid w:val="0"/>
          <w:color w:val="auto"/>
          <w:szCs w:val="28"/>
        </w:rPr>
        <w:t xml:space="preserve"> = 3.569 / </w:t>
      </w:r>
      <w:r w:rsidRPr="00DB1114">
        <w:rPr>
          <w:snapToGrid w:val="0"/>
          <w:color w:val="auto"/>
          <w:szCs w:val="28"/>
        </w:rPr>
        <w:t xml:space="preserve">175750.32 </w:t>
      </w:r>
      <w:r w:rsidRPr="00DB1114">
        <w:rPr>
          <w:rFonts w:eastAsia="Calibri"/>
          <w:snapToGrid w:val="0"/>
          <w:color w:val="auto"/>
          <w:szCs w:val="28"/>
        </w:rPr>
        <w:t xml:space="preserve"> = 20</w:t>
      </w:r>
      <w:r w:rsidRPr="00DB1114">
        <w:rPr>
          <w:rFonts w:ascii="Cambria Math" w:eastAsia="Calibri" w:hAnsi="Cambria Math" w:cs="Cambria Math"/>
          <w:color w:val="auto"/>
          <w:szCs w:val="28"/>
        </w:rPr>
        <w:t>⋅</w:t>
      </w:r>
      <w:r w:rsidRPr="00DB1114">
        <w:rPr>
          <w:rFonts w:eastAsia="Calibri"/>
          <w:snapToGrid w:val="0"/>
          <w:color w:val="auto"/>
          <w:szCs w:val="28"/>
        </w:rPr>
        <w:t>10</w:t>
      </w:r>
      <w:r w:rsidRPr="00DB1114">
        <w:rPr>
          <w:rFonts w:eastAsia="Calibri"/>
          <w:snapToGrid w:val="0"/>
          <w:color w:val="auto"/>
          <w:szCs w:val="28"/>
          <w:vertAlign w:val="superscript"/>
        </w:rPr>
        <w:t>-4</w:t>
      </w:r>
      <w:r w:rsidRPr="00DB1114">
        <w:rPr>
          <w:rFonts w:eastAsia="Calibri"/>
          <w:snapToGrid w:val="0"/>
          <w:color w:val="auto"/>
          <w:szCs w:val="28"/>
        </w:rPr>
        <w:t>;</w:t>
      </w:r>
    </w:p>
    <w:p w14:paraId="12BEF4F9" w14:textId="77777777" w:rsidR="0028600E" w:rsidRPr="00DB1114" w:rsidRDefault="0028600E" w:rsidP="001E1BAB">
      <w:pPr>
        <w:spacing w:after="0"/>
        <w:ind w:firstLine="709"/>
        <w:jc w:val="both"/>
        <w:rPr>
          <w:i/>
          <w:color w:val="auto"/>
          <w:szCs w:val="28"/>
        </w:rPr>
      </w:pPr>
      <w:r w:rsidRPr="00DB1114">
        <w:rPr>
          <w:snapToGrid w:val="0"/>
          <w:color w:val="auto"/>
          <w:szCs w:val="28"/>
        </w:rPr>
        <w:t xml:space="preserve">Як бачимо, найбільш ефективним є другий варіант реалізації програми з коефіцієнтом техніко-економічного рівня </w:t>
      </w:r>
      <w:r w:rsidRPr="00DB1114">
        <w:rPr>
          <w:rFonts w:eastAsia="Calibri"/>
          <w:color w:val="auto"/>
          <w:szCs w:val="28"/>
        </w:rPr>
        <w:t>К</w:t>
      </w:r>
      <w:r w:rsidRPr="00DB1114">
        <w:rPr>
          <w:rFonts w:eastAsia="Calibri"/>
          <w:color w:val="auto"/>
          <w:szCs w:val="28"/>
          <w:vertAlign w:val="subscript"/>
        </w:rPr>
        <w:t>ТЕР</w:t>
      </w:r>
      <w:r w:rsidRPr="00DB1114">
        <w:rPr>
          <w:rFonts w:eastAsia="Calibri"/>
          <w:snapToGrid w:val="0"/>
          <w:color w:val="auto"/>
          <w:szCs w:val="28"/>
          <w:vertAlign w:val="subscript"/>
        </w:rPr>
        <w:t>1</w:t>
      </w:r>
      <w:r w:rsidRPr="00DB1114">
        <w:rPr>
          <w:snapToGrid w:val="0"/>
          <w:color w:val="auto"/>
          <w:szCs w:val="28"/>
        </w:rPr>
        <w:t xml:space="preserve">= </w:t>
      </w:r>
      <w:bookmarkStart w:id="81" w:name="OLE_LINK5"/>
      <w:bookmarkStart w:id="82" w:name="OLE_LINK6"/>
      <w:r w:rsidRPr="00DB1114">
        <w:rPr>
          <w:snapToGrid w:val="0"/>
          <w:color w:val="auto"/>
          <w:szCs w:val="28"/>
        </w:rPr>
        <w:t xml:space="preserve">20 </w:t>
      </w:r>
      <w:r w:rsidRPr="00DB1114">
        <w:rPr>
          <w:rFonts w:ascii="Cambria Math" w:hAnsi="Cambria Math" w:cs="Cambria Math"/>
          <w:color w:val="auto"/>
          <w:szCs w:val="28"/>
        </w:rPr>
        <w:t>⋅</w:t>
      </w:r>
      <w:r w:rsidRPr="00DB1114">
        <w:rPr>
          <w:color w:val="auto"/>
          <w:szCs w:val="28"/>
        </w:rPr>
        <w:t xml:space="preserve"> 10</w:t>
      </w:r>
      <w:r w:rsidRPr="00DB1114">
        <w:rPr>
          <w:color w:val="auto"/>
          <w:szCs w:val="28"/>
          <w:vertAlign w:val="superscript"/>
        </w:rPr>
        <w:t>-</w:t>
      </w:r>
      <w:bookmarkEnd w:id="81"/>
      <w:bookmarkEnd w:id="82"/>
      <w:r w:rsidRPr="00DB1114">
        <w:rPr>
          <w:color w:val="auto"/>
          <w:szCs w:val="28"/>
          <w:vertAlign w:val="superscript"/>
        </w:rPr>
        <w:t>4</w:t>
      </w:r>
      <w:r w:rsidRPr="00DB1114">
        <w:rPr>
          <w:i/>
          <w:color w:val="auto"/>
          <w:szCs w:val="28"/>
        </w:rPr>
        <w:t>.</w:t>
      </w:r>
    </w:p>
    <w:p w14:paraId="42C8B2F3" w14:textId="77777777" w:rsidR="0028600E" w:rsidRPr="00DB1114" w:rsidRDefault="0028600E" w:rsidP="001E1BAB">
      <w:pPr>
        <w:spacing w:after="0"/>
        <w:ind w:firstLine="709"/>
        <w:jc w:val="both"/>
        <w:rPr>
          <w:color w:val="auto"/>
          <w:szCs w:val="28"/>
        </w:rPr>
      </w:pPr>
      <w:r w:rsidRPr="00DB1114">
        <w:rPr>
          <w:color w:val="auto"/>
          <w:szCs w:val="28"/>
        </w:rPr>
        <w:t>В даному розділі проведено повний функціонально-вартісний аналіз ПП, який було розроблено в рамках дипломного проекту. Процес аналізу можна умовно розділити на дві частини.</w:t>
      </w:r>
    </w:p>
    <w:p w14:paraId="2885DA7D" w14:textId="77777777" w:rsidR="0028600E" w:rsidRPr="00DB1114" w:rsidRDefault="0028600E" w:rsidP="001E1BAB">
      <w:pPr>
        <w:spacing w:after="0"/>
        <w:ind w:firstLine="709"/>
        <w:jc w:val="both"/>
        <w:rPr>
          <w:color w:val="auto"/>
          <w:szCs w:val="28"/>
        </w:rPr>
      </w:pPr>
      <w:r w:rsidRPr="00DB1114">
        <w:rPr>
          <w:color w:val="auto"/>
          <w:szCs w:val="28"/>
        </w:rPr>
        <w:t>В першій з них проведено дослідження ПП з технічної точки зору: було визначено основні функції ПП та сформовано множину варіантів їх реалізації; на основі обчислених значень параметрів, а також експертних оцінок їх важливості було обчислено коефіцієнт технічного рівня, який і дав змогу визначити оптимальну з технічної точки зору альтернативу реалізації функцій ПП.</w:t>
      </w:r>
    </w:p>
    <w:p w14:paraId="321BA874" w14:textId="77777777" w:rsidR="0028600E" w:rsidRPr="00DB1114" w:rsidRDefault="0028600E" w:rsidP="001E1BAB">
      <w:pPr>
        <w:spacing w:after="0"/>
        <w:ind w:firstLine="709"/>
        <w:jc w:val="both"/>
        <w:rPr>
          <w:color w:val="auto"/>
          <w:szCs w:val="28"/>
        </w:rPr>
      </w:pPr>
      <w:r w:rsidRPr="00DB1114">
        <w:rPr>
          <w:color w:val="auto"/>
          <w:szCs w:val="28"/>
        </w:rPr>
        <w:t>Другу частину ФВА присвячено вибору із альтернативних варіантів реалізації найбільш економічно обґрунтованого. Порівняння запропонованих варіантів реалізації в рамках даної частини виконувалось за коефіцієнтом ефективності, для обчислення якого були обчислені такі допоміжні параметри, як трудомісткість, витрати на заробітну плату, накладні витрати.</w:t>
      </w:r>
    </w:p>
    <w:p w14:paraId="6A1A4913" w14:textId="77777777" w:rsidR="0028600E" w:rsidRPr="00DB1114" w:rsidRDefault="0028600E" w:rsidP="001E1BAB">
      <w:pPr>
        <w:spacing w:after="0"/>
        <w:ind w:firstLine="709"/>
        <w:jc w:val="both"/>
        <w:rPr>
          <w:bCs/>
          <w:color w:val="auto"/>
          <w:szCs w:val="28"/>
        </w:rPr>
      </w:pPr>
      <w:r w:rsidRPr="00DB1114">
        <w:rPr>
          <w:bCs/>
          <w:color w:val="auto"/>
          <w:szCs w:val="28"/>
        </w:rPr>
        <w:t xml:space="preserve">Після виконання </w:t>
      </w:r>
      <w:r w:rsidRPr="00DB1114">
        <w:rPr>
          <w:color w:val="auto"/>
          <w:szCs w:val="28"/>
        </w:rPr>
        <w:t>функціонально-вартісного</w:t>
      </w:r>
      <w:r w:rsidRPr="00DB1114">
        <w:rPr>
          <w:bCs/>
          <w:color w:val="auto"/>
          <w:szCs w:val="28"/>
        </w:rPr>
        <w:t xml:space="preserve"> аналізу програмного комплексу що розроблюється, можна зробити висновок, що з альтернатив, що залишились після першого відбору двох варіантів виконання програмного комплексу оптимальним є другий варіант реалізації програмного продукту. У нього виявився найкращий показник техніко-економічного рівня якості </w:t>
      </w:r>
      <w:r w:rsidRPr="00DB1114">
        <w:rPr>
          <w:rFonts w:eastAsia="Calibri"/>
          <w:color w:val="auto"/>
          <w:szCs w:val="28"/>
        </w:rPr>
        <w:t>К</w:t>
      </w:r>
      <w:r w:rsidRPr="00DB1114">
        <w:rPr>
          <w:rFonts w:eastAsia="Calibri"/>
          <w:color w:val="auto"/>
          <w:szCs w:val="28"/>
          <w:vertAlign w:val="subscript"/>
        </w:rPr>
        <w:t>ТЕР</w:t>
      </w:r>
      <w:r w:rsidRPr="00DB1114">
        <w:rPr>
          <w:bCs/>
          <w:color w:val="auto"/>
          <w:szCs w:val="28"/>
        </w:rPr>
        <w:t xml:space="preserve"> = </w:t>
      </w:r>
      <w:r w:rsidRPr="00DB1114">
        <w:rPr>
          <w:snapToGrid w:val="0"/>
          <w:color w:val="auto"/>
          <w:szCs w:val="28"/>
        </w:rPr>
        <w:t xml:space="preserve">20 </w:t>
      </w:r>
      <w:r w:rsidRPr="00DB1114">
        <w:rPr>
          <w:rFonts w:ascii="Cambria Math" w:hAnsi="Cambria Math" w:cs="Cambria Math"/>
          <w:color w:val="auto"/>
          <w:szCs w:val="28"/>
        </w:rPr>
        <w:t>⋅</w:t>
      </w:r>
      <w:r w:rsidRPr="00DB1114">
        <w:rPr>
          <w:color w:val="auto"/>
          <w:szCs w:val="28"/>
        </w:rPr>
        <w:t xml:space="preserve"> 10</w:t>
      </w:r>
      <w:r w:rsidRPr="00DB1114">
        <w:rPr>
          <w:color w:val="auto"/>
          <w:szCs w:val="28"/>
          <w:vertAlign w:val="superscript"/>
        </w:rPr>
        <w:t>-4</w:t>
      </w:r>
      <w:r w:rsidRPr="00DB1114">
        <w:rPr>
          <w:bCs/>
          <w:color w:val="auto"/>
          <w:szCs w:val="28"/>
        </w:rPr>
        <w:t>.</w:t>
      </w:r>
    </w:p>
    <w:p w14:paraId="0D723D11" w14:textId="77777777" w:rsidR="0028600E" w:rsidRPr="00DB1114" w:rsidRDefault="0028600E" w:rsidP="001E1BAB">
      <w:pPr>
        <w:spacing w:after="0"/>
        <w:ind w:firstLine="709"/>
        <w:jc w:val="both"/>
        <w:rPr>
          <w:bCs/>
          <w:color w:val="auto"/>
          <w:szCs w:val="28"/>
        </w:rPr>
      </w:pPr>
      <w:r w:rsidRPr="00DB1114">
        <w:rPr>
          <w:color w:val="auto"/>
          <w:szCs w:val="28"/>
        </w:rPr>
        <w:t>Цей варіант реалізації програмного продукту має такі параметри:</w:t>
      </w:r>
    </w:p>
    <w:p w14:paraId="729D5C83"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мова програмування – Python;</w:t>
      </w:r>
    </w:p>
    <w:p w14:paraId="19F2F54B"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використання нейронної мережі;</w:t>
      </w:r>
    </w:p>
    <w:p w14:paraId="18B900B6"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інтерфейс користувача, створений за технологією HTML;</w:t>
      </w:r>
    </w:p>
    <w:p w14:paraId="0C5CFE04" w14:textId="77777777" w:rsidR="0028600E" w:rsidRPr="00DB1114" w:rsidRDefault="0028600E" w:rsidP="001E1BAB">
      <w:pPr>
        <w:pStyle w:val="af0"/>
        <w:numPr>
          <w:ilvl w:val="0"/>
          <w:numId w:val="10"/>
        </w:numPr>
        <w:contextualSpacing w:val="0"/>
        <w:rPr>
          <w:rFonts w:ascii="Times New Roman" w:hAnsi="Times New Roman"/>
          <w:sz w:val="28"/>
          <w:szCs w:val="28"/>
          <w:lang w:val="uk-UA"/>
        </w:rPr>
      </w:pPr>
      <w:r w:rsidRPr="00DB1114">
        <w:rPr>
          <w:rFonts w:ascii="Times New Roman" w:hAnsi="Times New Roman"/>
          <w:sz w:val="28"/>
          <w:szCs w:val="28"/>
          <w:lang w:val="uk-UA"/>
        </w:rPr>
        <w:t>збереження класифікатора в файлі;</w:t>
      </w:r>
    </w:p>
    <w:p w14:paraId="6689A642" w14:textId="77777777" w:rsidR="0028600E" w:rsidRPr="00DB1114" w:rsidRDefault="0028600E" w:rsidP="001E1BAB">
      <w:pPr>
        <w:spacing w:after="0"/>
        <w:ind w:firstLine="709"/>
        <w:jc w:val="both"/>
        <w:rPr>
          <w:color w:val="auto"/>
          <w:szCs w:val="28"/>
        </w:rPr>
      </w:pPr>
      <w:r w:rsidRPr="00DB1114">
        <w:rPr>
          <w:bCs/>
          <w:color w:val="auto"/>
          <w:szCs w:val="28"/>
        </w:rPr>
        <w:t>Даний варіант виконання програмного комплексу дає користувачу зручний інтерфейс, непоганий функціонал і швидкодію.</w:t>
      </w:r>
    </w:p>
    <w:p w14:paraId="49BC24C4" w14:textId="77777777" w:rsidR="0028600E" w:rsidRPr="00DB1114" w:rsidRDefault="0028600E" w:rsidP="001E1BAB">
      <w:pPr>
        <w:pageBreakBefore/>
        <w:spacing w:after="0"/>
        <w:ind w:firstLine="709"/>
        <w:jc w:val="center"/>
        <w:rPr>
          <w:rFonts w:eastAsia="Calibri"/>
          <w:b/>
          <w:color w:val="auto"/>
          <w:szCs w:val="28"/>
        </w:rPr>
      </w:pPr>
      <w:r w:rsidRPr="00DB1114">
        <w:rPr>
          <w:rFonts w:eastAsia="Calibri"/>
          <w:b/>
          <w:color w:val="auto"/>
          <w:szCs w:val="28"/>
        </w:rPr>
        <w:t xml:space="preserve">РОЗДІЛ </w:t>
      </w:r>
      <w:r w:rsidR="00BB4746" w:rsidRPr="00DB1114">
        <w:rPr>
          <w:rFonts w:eastAsia="Calibri"/>
          <w:b/>
          <w:color w:val="auto"/>
          <w:szCs w:val="28"/>
        </w:rPr>
        <w:t>5</w:t>
      </w:r>
      <w:r w:rsidRPr="00DB1114">
        <w:rPr>
          <w:rFonts w:eastAsia="Calibri"/>
          <w:b/>
          <w:color w:val="auto"/>
          <w:szCs w:val="28"/>
        </w:rPr>
        <w:t xml:space="preserve"> ОХОРОНА ПРАЦІ</w:t>
      </w:r>
    </w:p>
    <w:p w14:paraId="51DB5788" w14:textId="77777777" w:rsidR="0028600E" w:rsidRPr="00DB1114" w:rsidRDefault="0028600E" w:rsidP="001E1BAB">
      <w:pPr>
        <w:spacing w:after="0"/>
        <w:jc w:val="both"/>
        <w:rPr>
          <w:rFonts w:eastAsia="Calibri"/>
          <w:color w:val="auto"/>
          <w:szCs w:val="28"/>
        </w:rPr>
      </w:pPr>
    </w:p>
    <w:p w14:paraId="66B9DE8F" w14:textId="77777777" w:rsidR="00320D75" w:rsidRPr="00DB1114" w:rsidRDefault="00320D75" w:rsidP="001E1BAB">
      <w:pPr>
        <w:spacing w:after="0"/>
        <w:ind w:firstLine="709"/>
        <w:jc w:val="both"/>
        <w:rPr>
          <w:rFonts w:eastAsia="Calibri"/>
          <w:b/>
          <w:color w:val="auto"/>
          <w:szCs w:val="28"/>
        </w:rPr>
      </w:pPr>
      <w:r w:rsidRPr="00DB1114">
        <w:rPr>
          <w:rFonts w:eastAsia="Calibri"/>
          <w:b/>
          <w:color w:val="auto"/>
          <w:szCs w:val="28"/>
        </w:rPr>
        <w:t xml:space="preserve">5.1 </w:t>
      </w:r>
      <w:r w:rsidRPr="00DB1114">
        <w:rPr>
          <w:rFonts w:eastAsia="Calibri"/>
          <w:b/>
          <w:color w:val="auto"/>
          <w:szCs w:val="28"/>
        </w:rPr>
        <w:tab/>
        <w:t>Аналіз умов праці</w:t>
      </w:r>
    </w:p>
    <w:p w14:paraId="039C1235"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shd w:val="clear" w:color="auto" w:fill="FFFFFF"/>
        </w:rPr>
        <w:t xml:space="preserve">Охорона праці </w:t>
      </w:r>
      <w:r w:rsidR="00320D75" w:rsidRPr="00DB1114">
        <w:rPr>
          <w:color w:val="auto"/>
          <w:szCs w:val="28"/>
          <w:shd w:val="clear" w:color="auto" w:fill="FFFFFF"/>
        </w:rPr>
        <w:t>–</w:t>
      </w:r>
      <w:r w:rsidRPr="00DB1114">
        <w:rPr>
          <w:color w:val="auto"/>
          <w:szCs w:val="28"/>
          <w:shd w:val="clear" w:color="auto" w:fill="FFFFFF"/>
        </w:rPr>
        <w:t xml:space="preserve"> це</w:t>
      </w:r>
      <w:r w:rsidR="00320D75" w:rsidRPr="00DB1114">
        <w:rPr>
          <w:color w:val="auto"/>
          <w:szCs w:val="28"/>
          <w:shd w:val="clear" w:color="auto" w:fill="FFFFFF"/>
        </w:rPr>
        <w:t xml:space="preserve"> </w:t>
      </w:r>
      <w:r w:rsidRPr="00DB1114">
        <w:rPr>
          <w:color w:val="auto"/>
          <w:szCs w:val="28"/>
          <w:shd w:val="clear" w:color="auto" w:fill="FFFFFF"/>
        </w:rPr>
        <w:t xml:space="preserve">система правових, соціально-економічних, організаційно-технічних, санітарно-гігієнічних і лікувально-профілактичних заходів та засобів, спрямованих на збереження життя, здоров'я і працездатності людини у процесі трудової діяльності. </w:t>
      </w:r>
      <w:r w:rsidRPr="00DB1114">
        <w:rPr>
          <w:color w:val="auto"/>
          <w:szCs w:val="28"/>
        </w:rPr>
        <w:t xml:space="preserve">Науково-технічна революція призвела до виникнення великої кількості новітніх приладів та технологій, що тепер широко використовуються на робочих місцях. З одного боку, вони значно полегшують роботу персоналу, а з іншого, створюють додаткові небезпечні фактори. Охорона праці покликана захищати право працівника на безпечні й здорові умови праці. </w:t>
      </w:r>
    </w:p>
    <w:p w14:paraId="15733135"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 xml:space="preserve">Основою законодавства України з охорони праці є Конституція України та система законодавчих актів України, спрямованих на реалізацію вищезазначеного конституційного права. Основними законодавчими актами цієї системи є наступні Закони України: </w:t>
      </w:r>
      <w:r w:rsidR="002D438A">
        <w:rPr>
          <w:color w:val="auto"/>
          <w:szCs w:val="28"/>
        </w:rPr>
        <w:t>«</w:t>
      </w:r>
      <w:r w:rsidRPr="00DB1114">
        <w:rPr>
          <w:color w:val="auto"/>
          <w:szCs w:val="28"/>
        </w:rPr>
        <w:t>Про охорону праці</w:t>
      </w:r>
      <w:r w:rsidR="002D438A">
        <w:rPr>
          <w:color w:val="auto"/>
          <w:szCs w:val="28"/>
        </w:rPr>
        <w:t>»</w:t>
      </w:r>
      <w:r w:rsidRPr="00DB1114">
        <w:rPr>
          <w:color w:val="auto"/>
          <w:szCs w:val="28"/>
        </w:rPr>
        <w:t xml:space="preserve">, </w:t>
      </w:r>
      <w:r w:rsidR="002D438A">
        <w:rPr>
          <w:color w:val="auto"/>
          <w:szCs w:val="28"/>
        </w:rPr>
        <w:t>«</w:t>
      </w:r>
      <w:r w:rsidRPr="00DB1114">
        <w:rPr>
          <w:color w:val="auto"/>
          <w:szCs w:val="28"/>
        </w:rPr>
        <w:t>Про охорону здоров'я</w:t>
      </w:r>
      <w:r w:rsidR="002D438A">
        <w:rPr>
          <w:color w:val="auto"/>
          <w:szCs w:val="28"/>
        </w:rPr>
        <w:t>»</w:t>
      </w:r>
      <w:r w:rsidRPr="00DB1114">
        <w:rPr>
          <w:color w:val="auto"/>
          <w:szCs w:val="28"/>
        </w:rPr>
        <w:t xml:space="preserve">, </w:t>
      </w:r>
      <w:r w:rsidR="002D438A">
        <w:rPr>
          <w:color w:val="auto"/>
          <w:szCs w:val="28"/>
        </w:rPr>
        <w:t>«</w:t>
      </w:r>
      <w:r w:rsidRPr="00DB1114">
        <w:rPr>
          <w:color w:val="auto"/>
          <w:szCs w:val="28"/>
        </w:rPr>
        <w:t>Про пожежну безпеку</w:t>
      </w:r>
      <w:r w:rsidR="002D438A">
        <w:rPr>
          <w:color w:val="auto"/>
          <w:szCs w:val="28"/>
        </w:rPr>
        <w:t>»</w:t>
      </w:r>
      <w:r w:rsidRPr="00DB1114">
        <w:rPr>
          <w:color w:val="auto"/>
          <w:szCs w:val="28"/>
        </w:rPr>
        <w:t xml:space="preserve">, </w:t>
      </w:r>
      <w:r w:rsidR="002D438A">
        <w:rPr>
          <w:color w:val="auto"/>
          <w:szCs w:val="28"/>
        </w:rPr>
        <w:t>«</w:t>
      </w:r>
      <w:r w:rsidRPr="00DB1114">
        <w:rPr>
          <w:color w:val="auto"/>
          <w:szCs w:val="28"/>
        </w:rPr>
        <w:t>Про обов'язкове державне соціальне страхування від нещасного випадку на виробництві й професійного захворювання, що привели до втрати працездатності</w:t>
      </w:r>
      <w:r w:rsidR="002D438A">
        <w:rPr>
          <w:color w:val="auto"/>
          <w:szCs w:val="28"/>
        </w:rPr>
        <w:t>»</w:t>
      </w:r>
      <w:r w:rsidRPr="00DB1114">
        <w:rPr>
          <w:color w:val="auto"/>
          <w:szCs w:val="28"/>
        </w:rPr>
        <w:t xml:space="preserve"> тощо.</w:t>
      </w:r>
    </w:p>
    <w:p w14:paraId="7F336956"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Розглядаються умови праці проектувальника програмного забезпечення. Зрозуміло, що ця професія тісно пов’язана з використанням електронно-обчислювальної техніки. Під час роботи з комп’ютером, як правило, немає яскраво виражених загроз для життя та здоров’я людини. Але є приховані загрози, наприклад, погіршення зору, шкідливе випромінювання від комп’ютера, біль у спині та руках. Тому необхідно забезпечити такі умови праці, щоб зменшити шкідливий вплив на здоров’я людини.</w:t>
      </w:r>
    </w:p>
    <w:p w14:paraId="725CF316" w14:textId="77777777" w:rsidR="0028600E" w:rsidRPr="00DB1114" w:rsidRDefault="0028600E" w:rsidP="001E1BAB">
      <w:pPr>
        <w:spacing w:after="0"/>
        <w:ind w:firstLine="709"/>
        <w:jc w:val="both"/>
        <w:rPr>
          <w:color w:val="auto"/>
          <w:szCs w:val="28"/>
        </w:rPr>
      </w:pPr>
      <w:r w:rsidRPr="00DB1114">
        <w:rPr>
          <w:color w:val="auto"/>
          <w:szCs w:val="28"/>
        </w:rPr>
        <w:t>У кімнаті, де відбувається робота проектувальника, працюють одночасно 2 особи. Площа кімнати складає S</w:t>
      </w:r>
      <w:r w:rsidRPr="00DB1114">
        <w:rPr>
          <w:color w:val="auto"/>
          <w:szCs w:val="28"/>
          <w:vertAlign w:val="subscript"/>
        </w:rPr>
        <w:t>з</w:t>
      </w:r>
      <w:r w:rsidRPr="00DB1114">
        <w:rPr>
          <w:color w:val="auto"/>
          <w:szCs w:val="28"/>
        </w:rPr>
        <w:t>=24 м</w:t>
      </w:r>
      <w:r w:rsidRPr="00DB1114">
        <w:rPr>
          <w:color w:val="auto"/>
          <w:szCs w:val="28"/>
          <w:vertAlign w:val="superscript"/>
        </w:rPr>
        <w:t>2</w:t>
      </w:r>
      <w:r w:rsidRPr="00DB1114">
        <w:rPr>
          <w:color w:val="auto"/>
          <w:szCs w:val="28"/>
        </w:rPr>
        <w:t>, а об’єм V</w:t>
      </w:r>
      <w:r w:rsidRPr="00DB1114">
        <w:rPr>
          <w:color w:val="auto"/>
          <w:szCs w:val="28"/>
          <w:vertAlign w:val="subscript"/>
        </w:rPr>
        <w:t>з</w:t>
      </w:r>
      <w:r w:rsidRPr="00DB1114">
        <w:rPr>
          <w:color w:val="auto"/>
          <w:szCs w:val="28"/>
        </w:rPr>
        <w:t>=84 м</w:t>
      </w:r>
      <w:r w:rsidRPr="00DB1114">
        <w:rPr>
          <w:color w:val="auto"/>
          <w:szCs w:val="28"/>
          <w:vertAlign w:val="superscript"/>
        </w:rPr>
        <w:t>3</w:t>
      </w:r>
      <w:r w:rsidRPr="00DB1114">
        <w:rPr>
          <w:color w:val="auto"/>
          <w:szCs w:val="28"/>
        </w:rPr>
        <w:t>. Отже, на одну людину відводиться площа S</w:t>
      </w:r>
      <w:r w:rsidRPr="00DB1114">
        <w:rPr>
          <w:color w:val="auto"/>
          <w:szCs w:val="28"/>
          <w:vertAlign w:val="subscript"/>
        </w:rPr>
        <w:t>1</w:t>
      </w:r>
      <w:r w:rsidRPr="00DB1114">
        <w:rPr>
          <w:color w:val="auto"/>
          <w:szCs w:val="28"/>
        </w:rPr>
        <w:t>=12 м</w:t>
      </w:r>
      <w:r w:rsidRPr="00DB1114">
        <w:rPr>
          <w:color w:val="auto"/>
          <w:szCs w:val="28"/>
          <w:vertAlign w:val="superscript"/>
        </w:rPr>
        <w:t>2</w:t>
      </w:r>
      <w:r w:rsidRPr="00DB1114">
        <w:rPr>
          <w:color w:val="auto"/>
          <w:szCs w:val="28"/>
        </w:rPr>
        <w:t>, а об’єм  V</w:t>
      </w:r>
      <w:r w:rsidRPr="00DB1114">
        <w:rPr>
          <w:color w:val="auto"/>
          <w:szCs w:val="28"/>
          <w:vertAlign w:val="subscript"/>
        </w:rPr>
        <w:t>1</w:t>
      </w:r>
      <w:r w:rsidRPr="00DB1114">
        <w:rPr>
          <w:color w:val="auto"/>
          <w:szCs w:val="28"/>
        </w:rPr>
        <w:t>=42 м</w:t>
      </w:r>
      <w:r w:rsidRPr="00DB1114">
        <w:rPr>
          <w:color w:val="auto"/>
          <w:szCs w:val="28"/>
          <w:vertAlign w:val="superscript"/>
        </w:rPr>
        <w:t>3</w:t>
      </w:r>
      <w:r w:rsidRPr="00DB1114">
        <w:rPr>
          <w:color w:val="auto"/>
          <w:szCs w:val="28"/>
        </w:rPr>
        <w:t xml:space="preserve">, висота приміщення – 3.5 м, що відповідає нормативному документу [1]. Робочі місця знаходяться на відстані більше 1 м одне від одного та розташовані вздовж стін. </w:t>
      </w:r>
    </w:p>
    <w:p w14:paraId="72E69417" w14:textId="77777777" w:rsidR="0028600E" w:rsidRPr="00DB1114" w:rsidRDefault="0028600E" w:rsidP="001E1BAB">
      <w:pPr>
        <w:spacing w:after="0"/>
        <w:ind w:firstLine="709"/>
        <w:jc w:val="both"/>
        <w:rPr>
          <w:rFonts w:eastAsia="Calibri"/>
          <w:color w:val="auto"/>
          <w:szCs w:val="28"/>
        </w:rPr>
      </w:pPr>
      <w:r w:rsidRPr="00DB1114">
        <w:rPr>
          <w:color w:val="auto"/>
          <w:szCs w:val="28"/>
        </w:rPr>
        <w:t xml:space="preserve">Кожне робоче місце містить комп’ютер, мишу та клавіатуру. Приміщення оснащене радіаторами та кондиціонерами для забезпечення комфортних умов роботи персоналу. </w:t>
      </w:r>
      <w:r w:rsidRPr="00DB1114">
        <w:rPr>
          <w:rFonts w:eastAsia="Calibri"/>
          <w:color w:val="auto"/>
          <w:szCs w:val="28"/>
        </w:rPr>
        <w:t xml:space="preserve">План приміщення наведено на рис. </w:t>
      </w:r>
      <w:r w:rsidR="00320D75" w:rsidRPr="00DB1114">
        <w:rPr>
          <w:rFonts w:eastAsia="Calibri"/>
          <w:color w:val="auto"/>
          <w:szCs w:val="28"/>
        </w:rPr>
        <w:t>5</w:t>
      </w:r>
      <w:r w:rsidRPr="00DB1114">
        <w:rPr>
          <w:rFonts w:eastAsia="Calibri"/>
          <w:color w:val="auto"/>
          <w:szCs w:val="28"/>
        </w:rPr>
        <w:t>.1.</w:t>
      </w:r>
    </w:p>
    <w:p w14:paraId="12CC355D" w14:textId="77777777" w:rsidR="0028600E" w:rsidRPr="00DB1114" w:rsidRDefault="0028600E" w:rsidP="001E1BAB">
      <w:pPr>
        <w:spacing w:after="0"/>
        <w:ind w:firstLine="709"/>
        <w:jc w:val="both"/>
        <w:rPr>
          <w:rFonts w:eastAsia="Calibri"/>
          <w:color w:val="auto"/>
          <w:szCs w:val="28"/>
        </w:rPr>
      </w:pPr>
      <w:r w:rsidRPr="00DB1114">
        <w:rPr>
          <w:rFonts w:eastAsia="Calibri"/>
          <w:noProof/>
          <w:color w:val="auto"/>
          <w:szCs w:val="28"/>
        </w:rPr>
        <mc:AlternateContent>
          <mc:Choice Requires="wps">
            <w:drawing>
              <wp:anchor distT="0" distB="0" distL="114300" distR="114300" simplePos="0" relativeHeight="251662848" behindDoc="0" locked="0" layoutInCell="1" allowOverlap="1" wp14:anchorId="580176A5" wp14:editId="4B31820A">
                <wp:simplePos x="0" y="0"/>
                <wp:positionH relativeFrom="column">
                  <wp:posOffset>3086100</wp:posOffset>
                </wp:positionH>
                <wp:positionV relativeFrom="paragraph">
                  <wp:posOffset>114300</wp:posOffset>
                </wp:positionV>
                <wp:extent cx="301625" cy="271780"/>
                <wp:effectExtent l="0" t="0" r="28575" b="33020"/>
                <wp:wrapNone/>
                <wp:docPr id="26" name="Овал 26"/>
                <wp:cNvGraphicFramePr/>
                <a:graphic xmlns:a="http://schemas.openxmlformats.org/drawingml/2006/main">
                  <a:graphicData uri="http://schemas.microsoft.com/office/word/2010/wordprocessingShape">
                    <wps:wsp>
                      <wps:cNvSpPr/>
                      <wps:spPr>
                        <a:xfrm>
                          <a:off x="0" y="0"/>
                          <a:ext cx="301625" cy="271780"/>
                        </a:xfrm>
                        <a:prstGeom prst="ellipse">
                          <a:avLst/>
                        </a:prstGeom>
                        <a:solidFill>
                          <a:schemeClr val="accent1">
                            <a:lumMod val="40000"/>
                            <a:lumOff val="60000"/>
                          </a:schemeClr>
                        </a:solid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oval id="Овал 26" o:spid="_x0000_s1026" style="position:absolute;margin-left:243pt;margin-top:9pt;width:23.75pt;height:21.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" fillcolor="#b8cce4 [1300]" strokecolor="black [3200]"/>
            </w:pict>
          </mc:Fallback>
        </mc:AlternateContent>
      </w:r>
      <w:r w:rsidRPr="00DB1114">
        <w:rPr>
          <w:rFonts w:eastAsia="Calibri"/>
          <w:noProof/>
          <w:color w:val="auto"/>
          <w:szCs w:val="28"/>
        </w:rPr>
        <mc:AlternateContent>
          <mc:Choice Requires="wps">
            <w:drawing>
              <wp:anchor distT="0" distB="0" distL="114300" distR="114300" simplePos="0" relativeHeight="251660800" behindDoc="0" locked="0" layoutInCell="1" allowOverlap="1" wp14:anchorId="45569B44" wp14:editId="268F4D2E">
                <wp:simplePos x="0" y="0"/>
                <wp:positionH relativeFrom="column">
                  <wp:posOffset>1485900</wp:posOffset>
                </wp:positionH>
                <wp:positionV relativeFrom="paragraph">
                  <wp:posOffset>114300</wp:posOffset>
                </wp:positionV>
                <wp:extent cx="683895" cy="342900"/>
                <wp:effectExtent l="0" t="0" r="27305" b="38100"/>
                <wp:wrapNone/>
                <wp:docPr id="27" name="Полилиния 2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683895" cy="342900"/>
                        </a:xfrm>
                        <a:custGeom>
                          <a:avLst/>
                          <a:gdLst>
                            <a:gd name="T0" fmla="*/ 342101 w 21600"/>
                            <a:gd name="T1" fmla="*/ 0 h 21600"/>
                            <a:gd name="T2" fmla="*/ 0 w 21600"/>
                            <a:gd name="T3" fmla="*/ 0 h 21600"/>
                            <a:gd name="T4" fmla="*/ 0 w 21600"/>
                            <a:gd name="T5" fmla="*/ 171413 h 21600"/>
                            <a:gd name="T6" fmla="*/ 0 w 21600"/>
                            <a:gd name="T7" fmla="*/ 323255 h 21600"/>
                            <a:gd name="T8" fmla="*/ 342101 w 21600"/>
                            <a:gd name="T9" fmla="*/ 342825 h 21600"/>
                            <a:gd name="T10" fmla="*/ 684202 w 21600"/>
                            <a:gd name="T11" fmla="*/ 323255 h 21600"/>
                            <a:gd name="T12" fmla="*/ 684202 w 21600"/>
                            <a:gd name="T13" fmla="*/ 171413 h 21600"/>
                            <a:gd name="T14" fmla="*/ 684202 w 21600"/>
                            <a:gd name="T15" fmla="*/ 0 h 21600"/>
                            <a:gd name="T16" fmla="*/ 0 60000 65536"/>
                            <a:gd name="T17" fmla="*/ 0 60000 65536"/>
                            <a:gd name="T18" fmla="*/ 0 60000 65536"/>
                            <a:gd name="T19" fmla="*/ 0 60000 65536"/>
                            <a:gd name="T20" fmla="*/ 0 60000 65536"/>
                            <a:gd name="T21" fmla="*/ 0 60000 65536"/>
                            <a:gd name="T22" fmla="*/ 0 60000 65536"/>
                            <a:gd name="T23" fmla="*/ 0 60000 65536"/>
                            <a:gd name="T24" fmla="*/ 1004 w 21600"/>
                            <a:gd name="T25" fmla="*/ 511 h 21600"/>
                            <a:gd name="T26" fmla="*/ 20542 w 21600"/>
                            <a:gd name="T27" fmla="*/ 19765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10800" y="0"/>
                              </a:moveTo>
                              <a:lnTo>
                                <a:pt x="0" y="0"/>
                              </a:lnTo>
                              <a:lnTo>
                                <a:pt x="0" y="10800"/>
                              </a:lnTo>
                              <a:lnTo>
                                <a:pt x="0" y="20367"/>
                              </a:lnTo>
                              <a:lnTo>
                                <a:pt x="5807" y="20367"/>
                              </a:lnTo>
                              <a:lnTo>
                                <a:pt x="5807" y="20637"/>
                              </a:lnTo>
                              <a:lnTo>
                                <a:pt x="5970" y="20818"/>
                              </a:lnTo>
                              <a:lnTo>
                                <a:pt x="6133" y="20968"/>
                              </a:lnTo>
                              <a:lnTo>
                                <a:pt x="6404" y="21239"/>
                              </a:lnTo>
                              <a:lnTo>
                                <a:pt x="6567" y="21419"/>
                              </a:lnTo>
                              <a:lnTo>
                                <a:pt x="7055" y="21510"/>
                              </a:lnTo>
                              <a:lnTo>
                                <a:pt x="7544" y="21600"/>
                              </a:lnTo>
                              <a:lnTo>
                                <a:pt x="8141" y="21600"/>
                              </a:lnTo>
                              <a:lnTo>
                                <a:pt x="10800" y="21600"/>
                              </a:lnTo>
                              <a:lnTo>
                                <a:pt x="13188" y="21600"/>
                              </a:lnTo>
                              <a:lnTo>
                                <a:pt x="13948" y="21600"/>
                              </a:lnTo>
                              <a:lnTo>
                                <a:pt x="14436" y="21510"/>
                              </a:lnTo>
                              <a:lnTo>
                                <a:pt x="14708" y="21419"/>
                              </a:lnTo>
                              <a:lnTo>
                                <a:pt x="15033" y="21239"/>
                              </a:lnTo>
                              <a:lnTo>
                                <a:pt x="15359" y="20968"/>
                              </a:lnTo>
                              <a:lnTo>
                                <a:pt x="15522" y="20818"/>
                              </a:lnTo>
                              <a:lnTo>
                                <a:pt x="15684" y="20637"/>
                              </a:lnTo>
                              <a:lnTo>
                                <a:pt x="15684" y="20367"/>
                              </a:lnTo>
                              <a:lnTo>
                                <a:pt x="21600" y="20367"/>
                              </a:lnTo>
                              <a:lnTo>
                                <a:pt x="21600" y="10800"/>
                              </a:lnTo>
                              <a:lnTo>
                                <a:pt x="21600" y="0"/>
                              </a:lnTo>
                              <a:lnTo>
                                <a:pt x="10800" y="0"/>
                              </a:lnTo>
                              <a:close/>
                              <a:moveTo>
                                <a:pt x="7055" y="20367"/>
                              </a:moveTo>
                              <a:lnTo>
                                <a:pt x="7055" y="20547"/>
                              </a:lnTo>
                              <a:lnTo>
                                <a:pt x="7055" y="20637"/>
                              </a:lnTo>
                              <a:lnTo>
                                <a:pt x="7218" y="20728"/>
                              </a:lnTo>
                              <a:lnTo>
                                <a:pt x="7381" y="20818"/>
                              </a:lnTo>
                              <a:lnTo>
                                <a:pt x="7544" y="20908"/>
                              </a:lnTo>
                              <a:lnTo>
                                <a:pt x="7707" y="20968"/>
                              </a:lnTo>
                              <a:lnTo>
                                <a:pt x="7815" y="20968"/>
                              </a:lnTo>
                              <a:lnTo>
                                <a:pt x="8141" y="20968"/>
                              </a:lnTo>
                              <a:lnTo>
                                <a:pt x="13188" y="20968"/>
                              </a:lnTo>
                              <a:lnTo>
                                <a:pt x="13459" y="20968"/>
                              </a:lnTo>
                              <a:lnTo>
                                <a:pt x="13785" y="20968"/>
                              </a:lnTo>
                              <a:lnTo>
                                <a:pt x="13948" y="20908"/>
                              </a:lnTo>
                              <a:lnTo>
                                <a:pt x="14111" y="20818"/>
                              </a:lnTo>
                              <a:lnTo>
                                <a:pt x="14273" y="20728"/>
                              </a:lnTo>
                              <a:lnTo>
                                <a:pt x="14273" y="20637"/>
                              </a:lnTo>
                              <a:lnTo>
                                <a:pt x="14436" y="20547"/>
                              </a:lnTo>
                              <a:lnTo>
                                <a:pt x="14436" y="20367"/>
                              </a:lnTo>
                              <a:lnTo>
                                <a:pt x="7055" y="20367"/>
                              </a:lnTo>
                              <a:close/>
                            </a:path>
                            <a:path w="21600" h="21600" extrusionOk="0">
                              <a:moveTo>
                                <a:pt x="7055" y="20367"/>
                              </a:moveTo>
                              <a:lnTo>
                                <a:pt x="5807" y="20367"/>
                              </a:lnTo>
                              <a:lnTo>
                                <a:pt x="21600" y="20367"/>
                              </a:lnTo>
                            </a:path>
                          </a:pathLst>
                        </a:custGeom>
                        <a:solidFill>
                          <a:srgbClr val="C0C0C0"/>
                        </a:solidFill>
                        <a:ln w="9525">
                          <a:solidFill>
                            <a:srgbClr val="000000"/>
                          </a:solidFill>
                          <a:miter lim="800000"/>
                          <a:headEnd/>
                          <a:tailEnd/>
                        </a:ln>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shape id="Полилиния 27" o:spid="_x0000_s1026" style="position:absolute;margin-left:117pt;margin-top:9pt;width:53.85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" path="m10800,l,,,10800r,9567l5807,20367r,270l5970,20818r163,150l6404,21239r163,180l7055,21510r489,90l8141,21600r2659,l13188,21600r760,l14436,21510r272,-91l15033,21239r326,-271l15522,20818r162,-181l15684,20367r5916,l21600,10800,21600,,10800,xm7055,20367r,180l7055,20637r163,91l7381,20818r163,90l7707,20968r108,l8141,20968r5047,l13459,20968r326,l13948,20908r163,-90l14273,20728r,-91l14436,20547r,-180l7055,20367xem7055,20367r-1248,l21600,20367e" fillcolor="silver">
                <v:stroke joinstyle="miter"/>
                <v:path o:extrusionok="f" o:connecttype="custom" o:connectlocs="10831535,0;0,0;0,2721181;0,5131673;10831535,5442347;21663071,5131673;21663071,2721181;21663071,0" o:connectangles="0,0,0,0,0,0,0,0" textboxrect="1004,511,20542,19765"/>
                <o:lock v:ext="edit" verticies="t"/>
              </v:shape>
            </w:pict>
          </mc:Fallback>
        </mc:AlternateContent>
      </w:r>
      <w:r w:rsidRPr="00DB1114">
        <w:rPr>
          <w:rFonts w:eastAsia="Calibri"/>
          <w:noProof/>
          <w:color w:val="auto"/>
          <w:szCs w:val="28"/>
        </w:rPr>
        <mc:AlternateContent>
          <mc:Choice Requires="wps">
            <w:drawing>
              <wp:anchor distT="0" distB="0" distL="114300" distR="114300" simplePos="0" relativeHeight="251654656" behindDoc="0" locked="0" layoutInCell="1" allowOverlap="1" wp14:anchorId="6290B081" wp14:editId="63D03A0D">
                <wp:simplePos x="0" y="0"/>
                <wp:positionH relativeFrom="column">
                  <wp:posOffset>571500</wp:posOffset>
                </wp:positionH>
                <wp:positionV relativeFrom="paragraph">
                  <wp:posOffset>114300</wp:posOffset>
                </wp:positionV>
                <wp:extent cx="683895" cy="342265"/>
                <wp:effectExtent l="0" t="0" r="27305" b="13335"/>
                <wp:wrapNone/>
                <wp:docPr id="28"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683895" cy="342265"/>
                        </a:xfrm>
                        <a:custGeom>
                          <a:avLst/>
                          <a:gdLst>
                            <a:gd name="T0" fmla="*/ 423 w 21600"/>
                            <a:gd name="T1" fmla="*/ 0 h 21600"/>
                            <a:gd name="T2" fmla="*/ 0 w 21600"/>
                            <a:gd name="T3" fmla="*/ 0 h 21600"/>
                            <a:gd name="T4" fmla="*/ 0 w 21600"/>
                            <a:gd name="T5" fmla="*/ 209 h 21600"/>
                            <a:gd name="T6" fmla="*/ 0 w 21600"/>
                            <a:gd name="T7" fmla="*/ 394 h 21600"/>
                            <a:gd name="T8" fmla="*/ 423 w 21600"/>
                            <a:gd name="T9" fmla="*/ 418 h 21600"/>
                            <a:gd name="T10" fmla="*/ 845 w 21600"/>
                            <a:gd name="T11" fmla="*/ 394 h 21600"/>
                            <a:gd name="T12" fmla="*/ 845 w 21600"/>
                            <a:gd name="T13" fmla="*/ 209 h 21600"/>
                            <a:gd name="T14" fmla="*/ 845 w 21600"/>
                            <a:gd name="T15" fmla="*/ 0 h 21600"/>
                            <a:gd name="T16" fmla="*/ 0 60000 65536"/>
                            <a:gd name="T17" fmla="*/ 0 60000 65536"/>
                            <a:gd name="T18" fmla="*/ 0 60000 65536"/>
                            <a:gd name="T19" fmla="*/ 0 60000 65536"/>
                            <a:gd name="T20" fmla="*/ 0 60000 65536"/>
                            <a:gd name="T21" fmla="*/ 0 60000 65536"/>
                            <a:gd name="T22" fmla="*/ 0 60000 65536"/>
                            <a:gd name="T23" fmla="*/ 0 60000 65536"/>
                            <a:gd name="T24" fmla="*/ 997 w 21600"/>
                            <a:gd name="T25" fmla="*/ 517 h 21600"/>
                            <a:gd name="T26" fmla="*/ 20552 w 21600"/>
                            <a:gd name="T27" fmla="*/ 19740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10800" y="0"/>
                              </a:moveTo>
                              <a:lnTo>
                                <a:pt x="0" y="0"/>
                              </a:lnTo>
                              <a:lnTo>
                                <a:pt x="0" y="10800"/>
                              </a:lnTo>
                              <a:lnTo>
                                <a:pt x="0" y="20367"/>
                              </a:lnTo>
                              <a:lnTo>
                                <a:pt x="5807" y="20367"/>
                              </a:lnTo>
                              <a:lnTo>
                                <a:pt x="5807" y="20637"/>
                              </a:lnTo>
                              <a:lnTo>
                                <a:pt x="5970" y="20818"/>
                              </a:lnTo>
                              <a:lnTo>
                                <a:pt x="6133" y="20968"/>
                              </a:lnTo>
                              <a:lnTo>
                                <a:pt x="6404" y="21239"/>
                              </a:lnTo>
                              <a:lnTo>
                                <a:pt x="6567" y="21419"/>
                              </a:lnTo>
                              <a:lnTo>
                                <a:pt x="7055" y="21510"/>
                              </a:lnTo>
                              <a:lnTo>
                                <a:pt x="7544" y="21600"/>
                              </a:lnTo>
                              <a:lnTo>
                                <a:pt x="8141" y="21600"/>
                              </a:lnTo>
                              <a:lnTo>
                                <a:pt x="10800" y="21600"/>
                              </a:lnTo>
                              <a:lnTo>
                                <a:pt x="13188" y="21600"/>
                              </a:lnTo>
                              <a:lnTo>
                                <a:pt x="13948" y="21600"/>
                              </a:lnTo>
                              <a:lnTo>
                                <a:pt x="14436" y="21510"/>
                              </a:lnTo>
                              <a:lnTo>
                                <a:pt x="14708" y="21419"/>
                              </a:lnTo>
                              <a:lnTo>
                                <a:pt x="15033" y="21239"/>
                              </a:lnTo>
                              <a:lnTo>
                                <a:pt x="15359" y="20968"/>
                              </a:lnTo>
                              <a:lnTo>
                                <a:pt x="15522" y="20818"/>
                              </a:lnTo>
                              <a:lnTo>
                                <a:pt x="15684" y="20637"/>
                              </a:lnTo>
                              <a:lnTo>
                                <a:pt x="15684" y="20367"/>
                              </a:lnTo>
                              <a:lnTo>
                                <a:pt x="21600" y="20367"/>
                              </a:lnTo>
                              <a:lnTo>
                                <a:pt x="21600" y="10800"/>
                              </a:lnTo>
                              <a:lnTo>
                                <a:pt x="21600" y="0"/>
                              </a:lnTo>
                              <a:lnTo>
                                <a:pt x="10800" y="0"/>
                              </a:lnTo>
                              <a:close/>
                              <a:moveTo>
                                <a:pt x="7055" y="20367"/>
                              </a:moveTo>
                              <a:lnTo>
                                <a:pt x="7055" y="20547"/>
                              </a:lnTo>
                              <a:lnTo>
                                <a:pt x="7055" y="20637"/>
                              </a:lnTo>
                              <a:lnTo>
                                <a:pt x="7218" y="20728"/>
                              </a:lnTo>
                              <a:lnTo>
                                <a:pt x="7381" y="20818"/>
                              </a:lnTo>
                              <a:lnTo>
                                <a:pt x="7544" y="20908"/>
                              </a:lnTo>
                              <a:lnTo>
                                <a:pt x="7707" y="20968"/>
                              </a:lnTo>
                              <a:lnTo>
                                <a:pt x="7815" y="20968"/>
                              </a:lnTo>
                              <a:lnTo>
                                <a:pt x="8141" y="20968"/>
                              </a:lnTo>
                              <a:lnTo>
                                <a:pt x="13188" y="20968"/>
                              </a:lnTo>
                              <a:lnTo>
                                <a:pt x="13459" y="20968"/>
                              </a:lnTo>
                              <a:lnTo>
                                <a:pt x="13785" y="20968"/>
                              </a:lnTo>
                              <a:lnTo>
                                <a:pt x="13948" y="20908"/>
                              </a:lnTo>
                              <a:lnTo>
                                <a:pt x="14111" y="20818"/>
                              </a:lnTo>
                              <a:lnTo>
                                <a:pt x="14273" y="20728"/>
                              </a:lnTo>
                              <a:lnTo>
                                <a:pt x="14273" y="20637"/>
                              </a:lnTo>
                              <a:lnTo>
                                <a:pt x="14436" y="20547"/>
                              </a:lnTo>
                              <a:lnTo>
                                <a:pt x="14436" y="20367"/>
                              </a:lnTo>
                              <a:lnTo>
                                <a:pt x="7055" y="20367"/>
                              </a:lnTo>
                              <a:close/>
                            </a:path>
                            <a:path w="21600" h="21600" extrusionOk="0">
                              <a:moveTo>
                                <a:pt x="7055" y="20367"/>
                              </a:moveTo>
                              <a:lnTo>
                                <a:pt x="5807" y="20367"/>
                              </a:lnTo>
                              <a:lnTo>
                                <a:pt x="21600" y="20367"/>
                              </a:lnTo>
                            </a:path>
                          </a:pathLst>
                        </a:custGeom>
                        <a:solidFill>
                          <a:srgbClr val="C0C0C0"/>
                        </a:solidFill>
                        <a:ln w="9525">
                          <a:solidFill>
                            <a:srgbClr val="000000"/>
                          </a:solidFill>
                          <a:miter lim="800000"/>
                          <a:headEnd/>
                          <a:tailEnd/>
                        </a:ln>
                        <a:effectLst/>
                      </wps:spPr>
                      <wps:bodyPr rot="0" vert="horz" wrap="square" lIns="91440" tIns="45720" rIns="91440" bIns="45720" anchor="t" anchorCtr="0" upright="1">
                        <a:noAutofit/>
                      </wps:bodyPr>
                    </wps:wsp>
                  </a:graphicData>
                </a:graphic>
              </wp:anchor>
            </w:drawing>
          </mc:Choice>
          <mc:Fallback xmlns:mv="urn:schemas-microsoft-com:mac:vml" xmlns:mo="http://schemas.microsoft.com/office/mac/office/2008/main">
            <w:pict>
              <v:shape id="AutoShape 12" o:spid="_x0000_s1026" style="position:absolute;margin-left:45pt;margin-top:9pt;width:53.85pt;height:26.95pt;z-index:251653120;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" path="m10800,l,,,10800r,9567l5807,20367r,270l5970,20818r163,150l6404,21239r163,180l7055,21510r489,90l8141,21600r2659,l13188,21600r760,l14436,21510r272,-91l15033,21239r326,-271l15522,20818r162,-181l15684,20367r5916,l21600,10800,21600,,10800,xm7055,20367r,180l7055,20637r163,91l7381,20818r163,90l7707,20968r108,l8141,20968r5047,l13459,20968r326,l13948,20908r163,-90l14273,20728r,-91l14436,20547r,-180l7055,20367xem7055,20367r-1248,l21600,20367e" fillcolor="silver">
                <v:stroke joinstyle="miter"/>
                <v:path o:extrusionok="f" o:connecttype="custom" o:connectlocs="13393,0;0,0;0,3312;0,6243;13393,6623;26754,6243;26754,3312;26754,0" o:connectangles="0,0,0,0,0,0,0,0" textboxrect="997,517,20552,19740"/>
                <o:lock v:ext="edit" verticies="t"/>
              </v:shape>
            </w:pict>
          </mc:Fallback>
        </mc:AlternateContent>
      </w:r>
      <w:r w:rsidRPr="00DB1114">
        <w:rPr>
          <w:rFonts w:eastAsia="Calibri"/>
          <w:noProof/>
          <w:color w:val="auto"/>
          <w:szCs w:val="28"/>
        </w:rPr>
        <mc:AlternateContent>
          <mc:Choice Requires="wps">
            <w:drawing>
              <wp:anchor distT="4294967295" distB="4294967295" distL="114300" distR="114300" simplePos="0" relativeHeight="251659776" behindDoc="0" locked="0" layoutInCell="1" allowOverlap="1" wp14:anchorId="464FE1DC" wp14:editId="0198864C">
                <wp:simplePos x="0" y="0"/>
                <wp:positionH relativeFrom="column">
                  <wp:posOffset>3757930</wp:posOffset>
                </wp:positionH>
                <wp:positionV relativeFrom="paragraph">
                  <wp:posOffset>31750</wp:posOffset>
                </wp:positionV>
                <wp:extent cx="495300" cy="0"/>
                <wp:effectExtent l="0" t="0" r="19050" b="1905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5300" cy="0"/>
                        </a:xfrm>
                        <a:prstGeom prst="line">
                          <a:avLst/>
                        </a:prstGeom>
                        <a:noFill/>
                        <a:ln w="6350" cap="flat" cmpd="sng" algn="ctr">
                          <a:solidFill>
                            <a:sysClr val="windowText" lastClr="000000"/>
                          </a:solidFill>
                          <a:prstDash val="solid"/>
                          <a:miter lim="800000"/>
                        </a:ln>
                        <a:effec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Прямая соединительная линия 34"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95.9pt,2.5pt" to="334.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" strokecolor="windowText" strokeweight=".5pt">
                <v:stroke joinstyle="miter"/>
                <o:lock v:ext="edit" shapetype="f"/>
              </v:line>
            </w:pict>
          </mc:Fallback>
        </mc:AlternateContent>
      </w:r>
      <w:r w:rsidRPr="00DB1114">
        <w:rPr>
          <w:rFonts w:eastAsia="Calibri"/>
          <w:noProof/>
          <w:color w:val="auto"/>
          <w:szCs w:val="28"/>
        </w:rPr>
        <mc:AlternateContent>
          <mc:Choice Requires="wps">
            <w:drawing>
              <wp:anchor distT="0" distB="0" distL="114300" distR="114300" simplePos="0" relativeHeight="251651584" behindDoc="0" locked="0" layoutInCell="1" allowOverlap="1" wp14:anchorId="5364CF20" wp14:editId="5D6ADD56">
                <wp:simplePos x="0" y="0"/>
                <wp:positionH relativeFrom="column">
                  <wp:posOffset>4139565</wp:posOffset>
                </wp:positionH>
                <wp:positionV relativeFrom="paragraph">
                  <wp:posOffset>41275</wp:posOffset>
                </wp:positionV>
                <wp:extent cx="635" cy="1942465"/>
                <wp:effectExtent l="76200" t="38100" r="75565" b="57785"/>
                <wp:wrapNone/>
                <wp:docPr id="2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942465"/>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xmlns:mv="urn:schemas-microsoft-com:mac:vml" xmlns:mo="http://schemas.microsoft.com/office/mac/office/2008/main">
            <w:pict>
              <v:line id="Line 23"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325.95pt,3.25pt" to="326pt,1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">
                <v:stroke startarrow="block" endarrow="block"/>
              </v:line>
            </w:pict>
          </mc:Fallback>
        </mc:AlternateContent>
      </w:r>
      <w:r w:rsidRPr="00DB1114">
        <w:rPr>
          <w:rFonts w:eastAsia="Calibri"/>
          <w:noProof/>
          <w:color w:val="auto"/>
          <w:szCs w:val="28"/>
        </w:rPr>
        <mc:AlternateContent>
          <mc:Choice Requires="wps">
            <w:drawing>
              <wp:anchor distT="0" distB="0" distL="114300" distR="114300" simplePos="0" relativeHeight="251649536" behindDoc="0" locked="0" layoutInCell="1" allowOverlap="1" wp14:anchorId="67BA01F5" wp14:editId="65EA0C69">
                <wp:simplePos x="0" y="0"/>
                <wp:positionH relativeFrom="column">
                  <wp:posOffset>444040</wp:posOffset>
                </wp:positionH>
                <wp:positionV relativeFrom="paragraph">
                  <wp:posOffset>41275</wp:posOffset>
                </wp:positionV>
                <wp:extent cx="3314804" cy="1942951"/>
                <wp:effectExtent l="0" t="0" r="19050" b="19685"/>
                <wp:wrapNone/>
                <wp:docPr id="30"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804" cy="1942951"/>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a:graphicData>
                </a:graphic>
              </wp:anchor>
            </w:drawing>
          </mc:Choice>
          <mc:Fallback xmlns:mv="urn:schemas-microsoft-com:mac:vml" xmlns:mo="http://schemas.microsoft.com/office/mac/office/2008/main">
            <w:pict>
              <v:rect id="Rectangle 19" o:spid="_x0000_s1026" style="position:absolute;margin-left:34.95pt;margin-top:3.25pt;width:261pt;height:153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" strokeweight="1.5pt"/>
            </w:pict>
          </mc:Fallback>
        </mc:AlternateContent>
      </w:r>
    </w:p>
    <w:p w14:paraId="3F27DFC4" w14:textId="77777777" w:rsidR="0028600E" w:rsidRPr="00DB1114" w:rsidRDefault="0028600E" w:rsidP="001E1BAB">
      <w:pPr>
        <w:spacing w:after="0"/>
        <w:ind w:firstLine="709"/>
        <w:jc w:val="both"/>
        <w:rPr>
          <w:rFonts w:eastAsia="Calibri"/>
          <w:color w:val="auto"/>
          <w:szCs w:val="28"/>
        </w:rPr>
      </w:pPr>
      <w:r w:rsidRPr="00DB1114">
        <w:rPr>
          <w:rFonts w:eastAsia="Calibri"/>
          <w:noProof/>
          <w:color w:val="auto"/>
          <w:szCs w:val="28"/>
        </w:rPr>
        <mc:AlternateContent>
          <mc:Choice Requires="wps">
            <w:drawing>
              <wp:anchor distT="0" distB="0" distL="114300" distR="114300" simplePos="0" relativeHeight="251652608" behindDoc="0" locked="0" layoutInCell="1" allowOverlap="1" wp14:anchorId="5EEB1460" wp14:editId="7B7986DB">
                <wp:simplePos x="0" y="0"/>
                <wp:positionH relativeFrom="column">
                  <wp:posOffset>2857500</wp:posOffset>
                </wp:positionH>
                <wp:positionV relativeFrom="paragraph">
                  <wp:posOffset>150495</wp:posOffset>
                </wp:positionV>
                <wp:extent cx="799958" cy="253428"/>
                <wp:effectExtent l="0" t="0" r="13335" b="26035"/>
                <wp:wrapNone/>
                <wp:docPr id="31" name="desk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99958" cy="253428"/>
                        </a:xfrm>
                        <a:custGeom>
                          <a:avLst/>
                          <a:gdLst>
                            <a:gd name="T0" fmla="*/ 0 w 21600"/>
                            <a:gd name="T1" fmla="*/ 0 h 21600"/>
                            <a:gd name="T2" fmla="*/ 988 w 21600"/>
                            <a:gd name="T3" fmla="*/ 0 h 21600"/>
                            <a:gd name="T4" fmla="*/ 988 w 21600"/>
                            <a:gd name="T5" fmla="*/ 309 h 21600"/>
                            <a:gd name="T6" fmla="*/ 0 w 21600"/>
                            <a:gd name="T7" fmla="*/ 309 h 21600"/>
                            <a:gd name="T8" fmla="*/ 494 w 21600"/>
                            <a:gd name="T9" fmla="*/ 0 h 21600"/>
                            <a:gd name="T10" fmla="*/ 988 w 21600"/>
                            <a:gd name="T11" fmla="*/ 155 h 21600"/>
                            <a:gd name="T12" fmla="*/ 494 w 21600"/>
                            <a:gd name="T13" fmla="*/ 309 h 21600"/>
                            <a:gd name="T14" fmla="*/ 0 w 21600"/>
                            <a:gd name="T15" fmla="*/ 155 h 21600"/>
                            <a:gd name="T16" fmla="*/ 0 60000 65536"/>
                            <a:gd name="T17" fmla="*/ 0 60000 65536"/>
                            <a:gd name="T18" fmla="*/ 0 60000 65536"/>
                            <a:gd name="T19" fmla="*/ 0 60000 65536"/>
                            <a:gd name="T20" fmla="*/ 0 60000 65536"/>
                            <a:gd name="T21" fmla="*/ 0 60000 65536"/>
                            <a:gd name="T22" fmla="*/ 0 60000 65536"/>
                            <a:gd name="T23" fmla="*/ 0 60000 65536"/>
                            <a:gd name="T24" fmla="*/ 1006 w 21600"/>
                            <a:gd name="T25" fmla="*/ 979 h 21600"/>
                            <a:gd name="T26" fmla="*/ 20594 w 21600"/>
                            <a:gd name="T27" fmla="*/ 20621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0"/>
                              </a:moveTo>
                              <a:lnTo>
                                <a:pt x="21600" y="0"/>
                              </a:lnTo>
                              <a:lnTo>
                                <a:pt x="21600" y="21600"/>
                              </a:lnTo>
                              <a:lnTo>
                                <a:pt x="0" y="21600"/>
                              </a:lnTo>
                              <a:lnTo>
                                <a:pt x="0" y="0"/>
                              </a:lnTo>
                              <a:close/>
                            </a:path>
                          </a:pathLst>
                        </a:custGeom>
                        <a:solidFill>
                          <a:srgbClr val="996633"/>
                        </a:solidFill>
                        <a:ln w="9525">
                          <a:solidFill>
                            <a:srgbClr val="000000"/>
                          </a:solidFill>
                          <a:miter lim="800000"/>
                          <a:headEnd/>
                          <a:tailEnd/>
                        </a:ln>
                        <a:effectLst/>
                      </wps:spPr>
                      <wps:bodyPr rot="0" vert="horz" wrap="square" lIns="91440" tIns="45720" rIns="91440" bIns="45720" anchor="t" anchorCtr="0" upright="1">
                        <a:noAutofit/>
                      </wps:bodyPr>
                    </wps:wsp>
                  </a:graphicData>
                </a:graphic>
              </wp:anchor>
            </w:drawing>
          </mc:Choice>
          <mc:Fallback xmlns:mv="urn:schemas-microsoft-com:mac:vml" xmlns:mo="http://schemas.microsoft.com/office/mac/office/2008/main">
            <w:pict>
              <v:shape id="desk1" o:spid="_x0000_s1026" style="position:absolute;margin-left:225pt;margin-top:11.85pt;width:63pt;height:19.95pt;z-index:251651072;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" path="m,l21600,r,21600l,21600,,xe" fillcolor="#963">
                <v:stroke joinstyle="miter"/>
                <v:path o:connecttype="custom" o:connectlocs="0,0;36591,0;36591,3625;0,3625;18295,0;36591,1819;18295,3625;0,1819" o:connectangles="0,0,0,0,0,0,0,0" textboxrect="1006,979,20594,20621"/>
                <o:lock v:ext="edit" verticies="t"/>
              </v:shape>
            </w:pict>
          </mc:Fallback>
        </mc:AlternateContent>
      </w:r>
    </w:p>
    <w:p w14:paraId="77C037C5" w14:textId="77777777" w:rsidR="0028600E" w:rsidRPr="00DB1114" w:rsidRDefault="0028600E" w:rsidP="001E1BAB">
      <w:pPr>
        <w:spacing w:after="0"/>
        <w:ind w:firstLine="709"/>
        <w:jc w:val="both"/>
        <w:rPr>
          <w:rFonts w:eastAsia="Calibri"/>
          <w:color w:val="auto"/>
          <w:szCs w:val="28"/>
        </w:rPr>
      </w:pPr>
      <w:r w:rsidRPr="00DB1114">
        <w:rPr>
          <w:rFonts w:eastAsia="Calibri"/>
          <w:noProof/>
          <w:color w:val="auto"/>
          <w:szCs w:val="28"/>
        </w:rPr>
        <mc:AlternateContent>
          <mc:Choice Requires="wps">
            <w:drawing>
              <wp:anchor distT="0" distB="0" distL="114300" distR="114300" simplePos="0" relativeHeight="251647488" behindDoc="0" locked="0" layoutInCell="1" allowOverlap="1" wp14:anchorId="0037738D" wp14:editId="6A58A297">
                <wp:simplePos x="0" y="0"/>
                <wp:positionH relativeFrom="column">
                  <wp:posOffset>3714750</wp:posOffset>
                </wp:positionH>
                <wp:positionV relativeFrom="paragraph">
                  <wp:posOffset>63182</wp:posOffset>
                </wp:positionV>
                <wp:extent cx="628650" cy="276225"/>
                <wp:effectExtent l="0" t="1588" r="4763" b="4762"/>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28650" cy="276225"/>
                        </a:xfrm>
                        <a:prstGeom prst="rect">
                          <a:avLst/>
                        </a:prstGeom>
                        <a:solidFill>
                          <a:srgbClr val="FFFFFF"/>
                        </a:solidFill>
                        <a:ln w="9525">
                          <a:noFill/>
                          <a:miter lim="800000"/>
                          <a:headEnd/>
                          <a:tailEnd/>
                        </a:ln>
                      </wps:spPr>
                      <wps:txbx>
                        <w:txbxContent>
                          <w:p w14:paraId="31BF3719" w14:textId="77777777" w:rsidR="001F040C" w:rsidRDefault="001F040C" w:rsidP="0028600E">
                            <w:pPr>
                              <w:jc w:val="both"/>
                            </w:pPr>
                            <w:r>
                              <w:t>4000</w:t>
                            </w:r>
                          </w:p>
                          <w:p w14:paraId="0FB17833" w14:textId="77777777" w:rsidR="001F040C" w:rsidRDefault="001F040C" w:rsidP="0028600E">
                            <w:pPr>
                              <w:jc w:val="both"/>
                            </w:pPr>
                          </w:p>
                          <w:p w14:paraId="265D0642" w14:textId="77777777" w:rsidR="001F040C" w:rsidRDefault="001F040C" w:rsidP="0028600E">
                            <w:pPr>
                              <w:jc w:val="both"/>
                            </w:pPr>
                            <w:r>
                              <w:t>5500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35" o:spid="_x0000_s1026" type="#_x0000_t202" style="position:absolute;left:0;text-align:left;margin-left:292.5pt;margin-top:4.95pt;width:49.5pt;height:21.75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" stroked="f">
                <v:textbox>
                  <w:txbxContent>
                    <w:p w14:paraId="31BF3719" w14:textId="77777777" w:rsidR="001F040C" w:rsidRDefault="001F040C" w:rsidP="0028600E">
                      <w:pPr>
                        <w:jc w:val="both"/>
                      </w:pPr>
                      <w:r>
                        <w:t>4000</w:t>
                      </w:r>
                    </w:p>
                    <w:p w14:paraId="0FB17833" w14:textId="77777777" w:rsidR="001F040C" w:rsidRDefault="001F040C" w:rsidP="0028600E">
                      <w:pPr>
                        <w:jc w:val="both"/>
                      </w:pPr>
                    </w:p>
                    <w:p w14:paraId="265D0642" w14:textId="77777777" w:rsidR="001F040C" w:rsidRDefault="001F040C" w:rsidP="0028600E">
                      <w:pPr>
                        <w:jc w:val="both"/>
                      </w:pPr>
                      <w:r>
                        <w:t>5500</w:t>
                      </w:r>
                    </w:p>
                  </w:txbxContent>
                </v:textbox>
              </v:shape>
            </w:pict>
          </mc:Fallback>
        </mc:AlternateContent>
      </w:r>
      <w:r w:rsidRPr="00DB1114">
        <w:rPr>
          <w:rFonts w:eastAsia="Calibri"/>
          <w:noProof/>
          <w:color w:val="auto"/>
          <w:szCs w:val="28"/>
        </w:rPr>
        <mc:AlternateContent>
          <mc:Choice Requires="wps">
            <w:drawing>
              <wp:anchor distT="0" distB="0" distL="114300" distR="114300" simplePos="0" relativeHeight="251664896" behindDoc="0" locked="0" layoutInCell="1" allowOverlap="1" wp14:anchorId="656267CD" wp14:editId="0B350FBF">
                <wp:simplePos x="0" y="0"/>
                <wp:positionH relativeFrom="column">
                  <wp:posOffset>3729355</wp:posOffset>
                </wp:positionH>
                <wp:positionV relativeFrom="paragraph">
                  <wp:posOffset>125095</wp:posOffset>
                </wp:positionV>
                <wp:extent cx="58420" cy="657225"/>
                <wp:effectExtent l="0" t="0" r="17780" b="28575"/>
                <wp:wrapNone/>
                <wp:docPr id="32" name="Прямоугольник 32"/>
                <wp:cNvGraphicFramePr/>
                <a:graphic xmlns:a="http://schemas.openxmlformats.org/drawingml/2006/main">
                  <a:graphicData uri="http://schemas.microsoft.com/office/word/2010/wordprocessingShape">
                    <wps:wsp>
                      <wps:cNvSpPr/>
                      <wps:spPr>
                        <a:xfrm>
                          <a:off x="0" y="0"/>
                          <a:ext cx="58420" cy="657225"/>
                        </a:xfrm>
                        <a:prstGeom prst="rect">
                          <a:avLst/>
                        </a:prstGeom>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id="Прямоугольник 32" o:spid="_x0000_s1026" style="position:absolute;margin-left:293.65pt;margin-top:9.85pt;width:4.6pt;height:51.7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" fillcolor="#4f81bd [3204]" strokecolor="#243f60 [1604]" strokeweight="1pt"/>
            </w:pict>
          </mc:Fallback>
        </mc:AlternateContent>
      </w:r>
    </w:p>
    <w:p w14:paraId="24286B0B" w14:textId="77777777" w:rsidR="0028600E" w:rsidRPr="00DB1114" w:rsidRDefault="0028600E" w:rsidP="001E1BAB">
      <w:pPr>
        <w:spacing w:after="0"/>
        <w:ind w:firstLine="709"/>
        <w:jc w:val="both"/>
        <w:rPr>
          <w:rFonts w:eastAsia="Calibri"/>
          <w:color w:val="auto"/>
          <w:szCs w:val="28"/>
        </w:rPr>
      </w:pPr>
    </w:p>
    <w:p w14:paraId="3D9F3CD1" w14:textId="77777777" w:rsidR="0028600E" w:rsidRPr="00DB1114" w:rsidRDefault="0028600E" w:rsidP="001E1BAB">
      <w:pPr>
        <w:spacing w:after="0"/>
        <w:ind w:firstLine="709"/>
        <w:jc w:val="both"/>
        <w:rPr>
          <w:rFonts w:eastAsia="Calibri"/>
          <w:color w:val="auto"/>
          <w:szCs w:val="28"/>
        </w:rPr>
      </w:pPr>
      <w:r w:rsidRPr="00DB1114">
        <w:rPr>
          <w:rFonts w:eastAsia="Calibri"/>
          <w:noProof/>
          <w:color w:val="auto"/>
          <w:szCs w:val="28"/>
        </w:rPr>
        <mc:AlternateContent>
          <mc:Choice Requires="wps">
            <w:drawing>
              <wp:anchor distT="0" distB="0" distL="114300" distR="114300" simplePos="0" relativeHeight="251653632" behindDoc="0" locked="0" layoutInCell="1" allowOverlap="1" wp14:anchorId="0DA9D7EC" wp14:editId="47CD41CA">
                <wp:simplePos x="0" y="0"/>
                <wp:positionH relativeFrom="column">
                  <wp:posOffset>2857500</wp:posOffset>
                </wp:positionH>
                <wp:positionV relativeFrom="paragraph">
                  <wp:posOffset>144780</wp:posOffset>
                </wp:positionV>
                <wp:extent cx="799465" cy="252095"/>
                <wp:effectExtent l="0" t="0" r="13335" b="27305"/>
                <wp:wrapNone/>
                <wp:docPr id="33" name="desk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799465" cy="252095"/>
                        </a:xfrm>
                        <a:custGeom>
                          <a:avLst/>
                          <a:gdLst>
                            <a:gd name="T0" fmla="*/ 0 w 21600"/>
                            <a:gd name="T1" fmla="*/ 0 h 21600"/>
                            <a:gd name="T2" fmla="*/ 988 w 21600"/>
                            <a:gd name="T3" fmla="*/ 0 h 21600"/>
                            <a:gd name="T4" fmla="*/ 988 w 21600"/>
                            <a:gd name="T5" fmla="*/ 308 h 21600"/>
                            <a:gd name="T6" fmla="*/ 0 w 21600"/>
                            <a:gd name="T7" fmla="*/ 308 h 21600"/>
                            <a:gd name="T8" fmla="*/ 494 w 21600"/>
                            <a:gd name="T9" fmla="*/ 0 h 21600"/>
                            <a:gd name="T10" fmla="*/ 988 w 21600"/>
                            <a:gd name="T11" fmla="*/ 154 h 21600"/>
                            <a:gd name="T12" fmla="*/ 494 w 21600"/>
                            <a:gd name="T13" fmla="*/ 308 h 21600"/>
                            <a:gd name="T14" fmla="*/ 0 w 21600"/>
                            <a:gd name="T15" fmla="*/ 154 h 21600"/>
                            <a:gd name="T16" fmla="*/ 0 60000 65536"/>
                            <a:gd name="T17" fmla="*/ 0 60000 65536"/>
                            <a:gd name="T18" fmla="*/ 0 60000 65536"/>
                            <a:gd name="T19" fmla="*/ 0 60000 65536"/>
                            <a:gd name="T20" fmla="*/ 0 60000 65536"/>
                            <a:gd name="T21" fmla="*/ 0 60000 65536"/>
                            <a:gd name="T22" fmla="*/ 0 60000 65536"/>
                            <a:gd name="T23" fmla="*/ 0 60000 65536"/>
                            <a:gd name="T24" fmla="*/ 1006 w 21600"/>
                            <a:gd name="T25" fmla="*/ 982 h 21600"/>
                            <a:gd name="T26" fmla="*/ 20594 w 21600"/>
                            <a:gd name="T27" fmla="*/ 20618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a:moveTo>
                                <a:pt x="0" y="0"/>
                              </a:moveTo>
                              <a:lnTo>
                                <a:pt x="21600" y="0"/>
                              </a:lnTo>
                              <a:lnTo>
                                <a:pt x="21600" y="21600"/>
                              </a:lnTo>
                              <a:lnTo>
                                <a:pt x="0" y="21600"/>
                              </a:lnTo>
                              <a:lnTo>
                                <a:pt x="0" y="0"/>
                              </a:lnTo>
                              <a:close/>
                            </a:path>
                          </a:pathLst>
                        </a:custGeom>
                        <a:solidFill>
                          <a:srgbClr val="996633"/>
                        </a:solidFill>
                        <a:ln w="9525">
                          <a:solidFill>
                            <a:srgbClr val="000000"/>
                          </a:solidFill>
                          <a:miter lim="800000"/>
                          <a:headEnd/>
                          <a:tailEnd/>
                        </a:ln>
                        <a:effectLst/>
                      </wps:spPr>
                      <wps:bodyPr rot="0" vert="horz" wrap="square" lIns="91440" tIns="45720" rIns="91440" bIns="45720" anchor="t" anchorCtr="0" upright="1">
                        <a:noAutofit/>
                      </wps:bodyPr>
                    </wps:wsp>
                  </a:graphicData>
                </a:graphic>
              </wp:anchor>
            </w:drawing>
          </mc:Choice>
          <mc:Fallback xmlns:mv="urn:schemas-microsoft-com:mac:vml" xmlns:mo="http://schemas.microsoft.com/office/mac/office/2008/main">
            <w:pict>
              <v:shape id="desk1" o:spid="_x0000_s1026" style="position:absolute;margin-left:225pt;margin-top:11.4pt;width:62.95pt;height:19.85pt;z-index:251652096;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" path="m,l21600,r,21600l,21600,,xe" fillcolor="#963">
                <v:stroke joinstyle="miter"/>
                <v:path o:connecttype="custom" o:connectlocs="0,0;36568,0;36568,3595;0,3595;18284,0;36568,1797;18284,3595;0,1797" o:connectangles="0,0,0,0,0,0,0,0" textboxrect="1006,982,20594,20618"/>
                <o:lock v:ext="edit" verticies="t"/>
              </v:shape>
            </w:pict>
          </mc:Fallback>
        </mc:AlternateContent>
      </w:r>
      <w:r w:rsidRPr="00DB1114">
        <w:rPr>
          <w:rFonts w:eastAsia="Calibri"/>
          <w:noProof/>
          <w:color w:val="auto"/>
          <w:szCs w:val="28"/>
        </w:rPr>
        <mc:AlternateContent>
          <mc:Choice Requires="wps">
            <w:drawing>
              <wp:anchor distT="0" distB="0" distL="114300" distR="114300" simplePos="0" relativeHeight="251661824" behindDoc="0" locked="0" layoutInCell="1" allowOverlap="1" wp14:anchorId="2861C00C" wp14:editId="491141C8">
                <wp:simplePos x="0" y="0"/>
                <wp:positionH relativeFrom="column">
                  <wp:posOffset>234315</wp:posOffset>
                </wp:positionH>
                <wp:positionV relativeFrom="paragraph">
                  <wp:posOffset>139065</wp:posOffset>
                </wp:positionV>
                <wp:extent cx="493395" cy="47625"/>
                <wp:effectExtent l="0" t="5715" r="34290" b="34290"/>
                <wp:wrapNone/>
                <wp:docPr id="36" name="Прямоугольник 36"/>
                <wp:cNvGraphicFramePr/>
                <a:graphic xmlns:a="http://schemas.openxmlformats.org/drawingml/2006/main">
                  <a:graphicData uri="http://schemas.microsoft.com/office/word/2010/wordprocessingShape">
                    <wps:wsp>
                      <wps:cNvSpPr/>
                      <wps:spPr>
                        <a:xfrm rot="5400000">
                          <a:off x="0" y="0"/>
                          <a:ext cx="493395" cy="47625"/>
                        </a:xfrm>
                        <a:prstGeom prst="rect">
                          <a:avLst/>
                        </a:prstGeom>
                        <a:solidFill>
                          <a:schemeClr val="accent6">
                            <a:lumMod val="50000"/>
                          </a:schemeClr>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id="Прямоугольник 36" o:spid="_x0000_s1026" style="position:absolute;margin-left:18.45pt;margin-top:10.95pt;width:38.85pt;height:3.7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" fillcolor="#974706 [1609]" strokecolor="black [3213]" strokeweight="1pt"/>
            </w:pict>
          </mc:Fallback>
        </mc:AlternateContent>
      </w:r>
    </w:p>
    <w:p w14:paraId="20ED0421" w14:textId="77777777" w:rsidR="0028600E" w:rsidRPr="00DB1114" w:rsidRDefault="0028600E" w:rsidP="001E1BAB">
      <w:pPr>
        <w:spacing w:after="0"/>
        <w:ind w:firstLine="709"/>
        <w:jc w:val="both"/>
        <w:rPr>
          <w:rFonts w:eastAsia="Calibri"/>
          <w:color w:val="auto"/>
          <w:szCs w:val="28"/>
        </w:rPr>
      </w:pPr>
      <w:r w:rsidRPr="00DB1114">
        <w:rPr>
          <w:rFonts w:eastAsia="Calibri"/>
          <w:noProof/>
          <w:color w:val="auto"/>
          <w:szCs w:val="28"/>
        </w:rPr>
        <mc:AlternateContent>
          <mc:Choice Requires="wps">
            <w:drawing>
              <wp:anchor distT="0" distB="0" distL="114300" distR="114300" simplePos="0" relativeHeight="251663872" behindDoc="0" locked="0" layoutInCell="1" allowOverlap="1" wp14:anchorId="3615830D" wp14:editId="72516B0D">
                <wp:simplePos x="0" y="0"/>
                <wp:positionH relativeFrom="column">
                  <wp:posOffset>3086100</wp:posOffset>
                </wp:positionH>
                <wp:positionV relativeFrom="paragraph">
                  <wp:posOffset>180975</wp:posOffset>
                </wp:positionV>
                <wp:extent cx="301625" cy="271780"/>
                <wp:effectExtent l="0" t="0" r="28575" b="33020"/>
                <wp:wrapNone/>
                <wp:docPr id="37" name="Овал 37"/>
                <wp:cNvGraphicFramePr/>
                <a:graphic xmlns:a="http://schemas.openxmlformats.org/drawingml/2006/main">
                  <a:graphicData uri="http://schemas.microsoft.com/office/word/2010/wordprocessingShape">
                    <wps:wsp>
                      <wps:cNvSpPr/>
                      <wps:spPr>
                        <a:xfrm rot="10800000">
                          <a:off x="0" y="0"/>
                          <a:ext cx="301625" cy="271780"/>
                        </a:xfrm>
                        <a:prstGeom prst="ellipse">
                          <a:avLst/>
                        </a:prstGeom>
                        <a:solidFill>
                          <a:schemeClr val="accent1">
                            <a:lumMod val="40000"/>
                            <a:lumOff val="60000"/>
                          </a:schemeClr>
                        </a:solid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oval id="Овал 37" o:spid="_x0000_s1026" style="position:absolute;margin-left:243pt;margin-top:14.25pt;width:23.75pt;height:21.4pt;rotation:180;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" fillcolor="#b8cce4 [1300]" strokecolor="black [3200]"/>
            </w:pict>
          </mc:Fallback>
        </mc:AlternateContent>
      </w:r>
      <w:r w:rsidRPr="00DB1114">
        <w:rPr>
          <w:rFonts w:eastAsia="Calibri"/>
          <w:noProof/>
          <w:color w:val="auto"/>
          <w:szCs w:val="28"/>
        </w:rPr>
        <mc:AlternateContent>
          <mc:Choice Requires="wps">
            <w:drawing>
              <wp:anchor distT="0" distB="0" distL="114300" distR="114300" simplePos="0" relativeHeight="251655680" behindDoc="0" locked="0" layoutInCell="1" allowOverlap="1" wp14:anchorId="3884D00D" wp14:editId="5A2E6627">
                <wp:simplePos x="0" y="0"/>
                <wp:positionH relativeFrom="column">
                  <wp:posOffset>1028700</wp:posOffset>
                </wp:positionH>
                <wp:positionV relativeFrom="paragraph">
                  <wp:posOffset>66675</wp:posOffset>
                </wp:positionV>
                <wp:extent cx="684984" cy="310839"/>
                <wp:effectExtent l="0" t="0" r="26670" b="19685"/>
                <wp:wrapNone/>
                <wp:docPr id="3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rot="10800000">
                          <a:off x="0" y="0"/>
                          <a:ext cx="684984" cy="310839"/>
                        </a:xfrm>
                        <a:custGeom>
                          <a:avLst/>
                          <a:gdLst>
                            <a:gd name="T0" fmla="*/ 423 w 21600"/>
                            <a:gd name="T1" fmla="*/ 0 h 21600"/>
                            <a:gd name="T2" fmla="*/ 0 w 21600"/>
                            <a:gd name="T3" fmla="*/ 0 h 21600"/>
                            <a:gd name="T4" fmla="*/ 0 w 21600"/>
                            <a:gd name="T5" fmla="*/ 190 h 21600"/>
                            <a:gd name="T6" fmla="*/ 0 w 21600"/>
                            <a:gd name="T7" fmla="*/ 357 h 21600"/>
                            <a:gd name="T8" fmla="*/ 423 w 21600"/>
                            <a:gd name="T9" fmla="*/ 379 h 21600"/>
                            <a:gd name="T10" fmla="*/ 846 w 21600"/>
                            <a:gd name="T11" fmla="*/ 357 h 21600"/>
                            <a:gd name="T12" fmla="*/ 846 w 21600"/>
                            <a:gd name="T13" fmla="*/ 190 h 21600"/>
                            <a:gd name="T14" fmla="*/ 846 w 21600"/>
                            <a:gd name="T15" fmla="*/ 0 h 21600"/>
                            <a:gd name="T16" fmla="*/ 0 60000 65536"/>
                            <a:gd name="T17" fmla="*/ 0 60000 65536"/>
                            <a:gd name="T18" fmla="*/ 0 60000 65536"/>
                            <a:gd name="T19" fmla="*/ 0 60000 65536"/>
                            <a:gd name="T20" fmla="*/ 0 60000 65536"/>
                            <a:gd name="T21" fmla="*/ 0 60000 65536"/>
                            <a:gd name="T22" fmla="*/ 0 60000 65536"/>
                            <a:gd name="T23" fmla="*/ 0 60000 65536"/>
                            <a:gd name="T24" fmla="*/ 996 w 21600"/>
                            <a:gd name="T25" fmla="*/ 513 h 21600"/>
                            <a:gd name="T26" fmla="*/ 20553 w 21600"/>
                            <a:gd name="T27" fmla="*/ 19776 h 21600"/>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T24" t="T25" r="T26" b="T27"/>
                          <a:pathLst>
                            <a:path w="21600" h="21600" extrusionOk="0">
                              <a:moveTo>
                                <a:pt x="10800" y="0"/>
                              </a:moveTo>
                              <a:lnTo>
                                <a:pt x="0" y="0"/>
                              </a:lnTo>
                              <a:lnTo>
                                <a:pt x="0" y="10800"/>
                              </a:lnTo>
                              <a:lnTo>
                                <a:pt x="0" y="20367"/>
                              </a:lnTo>
                              <a:lnTo>
                                <a:pt x="5807" y="20367"/>
                              </a:lnTo>
                              <a:lnTo>
                                <a:pt x="5807" y="20637"/>
                              </a:lnTo>
                              <a:lnTo>
                                <a:pt x="5970" y="20818"/>
                              </a:lnTo>
                              <a:lnTo>
                                <a:pt x="6133" y="20968"/>
                              </a:lnTo>
                              <a:lnTo>
                                <a:pt x="6404" y="21239"/>
                              </a:lnTo>
                              <a:lnTo>
                                <a:pt x="6567" y="21419"/>
                              </a:lnTo>
                              <a:lnTo>
                                <a:pt x="7055" y="21510"/>
                              </a:lnTo>
                              <a:lnTo>
                                <a:pt x="7544" y="21600"/>
                              </a:lnTo>
                              <a:lnTo>
                                <a:pt x="8141" y="21600"/>
                              </a:lnTo>
                              <a:lnTo>
                                <a:pt x="10800" y="21600"/>
                              </a:lnTo>
                              <a:lnTo>
                                <a:pt x="13188" y="21600"/>
                              </a:lnTo>
                              <a:lnTo>
                                <a:pt x="13948" y="21600"/>
                              </a:lnTo>
                              <a:lnTo>
                                <a:pt x="14436" y="21510"/>
                              </a:lnTo>
                              <a:lnTo>
                                <a:pt x="14708" y="21419"/>
                              </a:lnTo>
                              <a:lnTo>
                                <a:pt x="15033" y="21239"/>
                              </a:lnTo>
                              <a:lnTo>
                                <a:pt x="15359" y="20968"/>
                              </a:lnTo>
                              <a:lnTo>
                                <a:pt x="15522" y="20818"/>
                              </a:lnTo>
                              <a:lnTo>
                                <a:pt x="15684" y="20637"/>
                              </a:lnTo>
                              <a:lnTo>
                                <a:pt x="15684" y="20367"/>
                              </a:lnTo>
                              <a:lnTo>
                                <a:pt x="21600" y="20367"/>
                              </a:lnTo>
                              <a:lnTo>
                                <a:pt x="21600" y="10800"/>
                              </a:lnTo>
                              <a:lnTo>
                                <a:pt x="21600" y="0"/>
                              </a:lnTo>
                              <a:lnTo>
                                <a:pt x="10800" y="0"/>
                              </a:lnTo>
                              <a:close/>
                              <a:moveTo>
                                <a:pt x="7055" y="20367"/>
                              </a:moveTo>
                              <a:lnTo>
                                <a:pt x="7055" y="20547"/>
                              </a:lnTo>
                              <a:lnTo>
                                <a:pt x="7055" y="20637"/>
                              </a:lnTo>
                              <a:lnTo>
                                <a:pt x="7218" y="20728"/>
                              </a:lnTo>
                              <a:lnTo>
                                <a:pt x="7381" y="20818"/>
                              </a:lnTo>
                              <a:lnTo>
                                <a:pt x="7544" y="20908"/>
                              </a:lnTo>
                              <a:lnTo>
                                <a:pt x="7707" y="20968"/>
                              </a:lnTo>
                              <a:lnTo>
                                <a:pt x="7815" y="20968"/>
                              </a:lnTo>
                              <a:lnTo>
                                <a:pt x="8141" y="20968"/>
                              </a:lnTo>
                              <a:lnTo>
                                <a:pt x="13188" y="20968"/>
                              </a:lnTo>
                              <a:lnTo>
                                <a:pt x="13459" y="20968"/>
                              </a:lnTo>
                              <a:lnTo>
                                <a:pt x="13785" y="20968"/>
                              </a:lnTo>
                              <a:lnTo>
                                <a:pt x="13948" y="20908"/>
                              </a:lnTo>
                              <a:lnTo>
                                <a:pt x="14111" y="20818"/>
                              </a:lnTo>
                              <a:lnTo>
                                <a:pt x="14273" y="20728"/>
                              </a:lnTo>
                              <a:lnTo>
                                <a:pt x="14273" y="20637"/>
                              </a:lnTo>
                              <a:lnTo>
                                <a:pt x="14436" y="20547"/>
                              </a:lnTo>
                              <a:lnTo>
                                <a:pt x="14436" y="20367"/>
                              </a:lnTo>
                              <a:lnTo>
                                <a:pt x="7055" y="20367"/>
                              </a:lnTo>
                              <a:close/>
                            </a:path>
                            <a:path w="21600" h="21600" extrusionOk="0">
                              <a:moveTo>
                                <a:pt x="7055" y="20367"/>
                              </a:moveTo>
                              <a:lnTo>
                                <a:pt x="5807" y="20367"/>
                              </a:lnTo>
                              <a:lnTo>
                                <a:pt x="21600" y="20367"/>
                              </a:lnTo>
                            </a:path>
                          </a:pathLst>
                        </a:custGeom>
                        <a:solidFill>
                          <a:srgbClr val="C0C0C0"/>
                        </a:solidFill>
                        <a:ln w="9525">
                          <a:solidFill>
                            <a:srgbClr val="000000"/>
                          </a:solidFill>
                          <a:miter lim="800000"/>
                          <a:headEnd/>
                          <a:tailEnd/>
                        </a:ln>
                        <a:effectLst/>
                      </wps:spPr>
                      <wps:bodyPr rot="0" vert="horz" wrap="square" lIns="91440" tIns="45720" rIns="91440" bIns="45720" anchor="t" anchorCtr="0" upright="1">
                        <a:noAutofit/>
                      </wps:bodyPr>
                    </wps:wsp>
                  </a:graphicData>
                </a:graphic>
              </wp:anchor>
            </w:drawing>
          </mc:Choice>
          <mc:Fallback xmlns:mv="urn:schemas-microsoft-com:mac:vml" xmlns:mo="http://schemas.microsoft.com/office/mac/office/2008/main">
            <w:pict>
              <v:shape id="AutoShape 13" o:spid="_x0000_s1026" style="position:absolute;margin-left:81pt;margin-top:5.25pt;width:53.95pt;height:24.5pt;rotation:180;z-index:251654144;visibility:visible;mso-wrap-style:square;mso-wrap-distance-left:9pt;mso-wrap-distance-top:0;mso-wrap-distance-right:9pt;mso-wrap-distance-bottom:0;mso-position-horizontal:absolute;mso-position-horizontal-relative:text;mso-position-vertical:absolute;mso-position-vertical-relative:text;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" path="m10800,l,,,10800r,9567l5807,20367r,270l5970,20818r163,150l6404,21239r163,180l7055,21510r489,90l8141,21600r2659,l13188,21600r760,l14436,21510r272,-91l15033,21239r326,-271l15522,20818r162,-181l15684,20367r5916,l21600,10800,21600,,10800,xm7055,20367r,180l7055,20637r163,91l7381,20818r163,90l7707,20968r108,l8141,20968r5047,l13459,20968r326,l13948,20908r163,-90l14273,20728r,-91l14436,20547r,-180l7055,20367xem7055,20367r-1248,l21600,20367e" fillcolor="silver">
                <v:stroke joinstyle="miter"/>
                <v:path o:extrusionok="f" o:connecttype="custom" o:connectlocs="13414,0;0,0;0,2734;0,5137;13414,5454;26829,5137;26829,2734;26829,0" o:connectangles="0,0,0,0,0,0,0,0" textboxrect="996,513,20553,19776"/>
                <o:lock v:ext="edit" verticies="t"/>
              </v:shape>
            </w:pict>
          </mc:Fallback>
        </mc:AlternateContent>
      </w:r>
      <w:r w:rsidRPr="00DB1114">
        <w:rPr>
          <w:rFonts w:eastAsia="Calibri"/>
          <w:noProof/>
          <w:color w:val="auto"/>
          <w:szCs w:val="28"/>
        </w:rPr>
        <mc:AlternateContent>
          <mc:Choice Requires="wps">
            <w:drawing>
              <wp:anchor distT="0" distB="0" distL="114299" distR="114299" simplePos="0" relativeHeight="251658752" behindDoc="0" locked="0" layoutInCell="1" allowOverlap="1" wp14:anchorId="4111C16E" wp14:editId="61367BF1">
                <wp:simplePos x="0" y="0"/>
                <wp:positionH relativeFrom="column">
                  <wp:posOffset>443230</wp:posOffset>
                </wp:positionH>
                <wp:positionV relativeFrom="paragraph">
                  <wp:posOffset>212725</wp:posOffset>
                </wp:positionV>
                <wp:extent cx="0" cy="742950"/>
                <wp:effectExtent l="0" t="0" r="19050" b="1905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4295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Прямая соединительная линия 39" o:spid="_x0000_s1026" style="position:absolute;z-index:2516572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4.9pt,16.75pt" to="34.9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" strokecolor="windowText" strokeweight=".5pt">
                <v:stroke joinstyle="miter"/>
                <o:lock v:ext="edit" shapetype="f"/>
              </v:line>
            </w:pict>
          </mc:Fallback>
        </mc:AlternateContent>
      </w:r>
    </w:p>
    <w:p w14:paraId="3FC43689" w14:textId="77777777" w:rsidR="0028600E" w:rsidRPr="00DB1114" w:rsidRDefault="0028600E" w:rsidP="001E1BAB">
      <w:pPr>
        <w:spacing w:after="0"/>
        <w:ind w:firstLine="709"/>
        <w:jc w:val="both"/>
        <w:rPr>
          <w:rFonts w:eastAsia="Calibri"/>
          <w:color w:val="auto"/>
          <w:szCs w:val="28"/>
        </w:rPr>
      </w:pPr>
      <w:r w:rsidRPr="00DB1114">
        <w:rPr>
          <w:rFonts w:eastAsia="Calibri"/>
          <w:noProof/>
          <w:color w:val="auto"/>
          <w:szCs w:val="28"/>
        </w:rPr>
        <mc:AlternateContent>
          <mc:Choice Requires="wps">
            <w:drawing>
              <wp:anchor distT="0" distB="0" distL="114300" distR="114300" simplePos="0" relativeHeight="251650560" behindDoc="0" locked="0" layoutInCell="1" allowOverlap="1" wp14:anchorId="023DA45F" wp14:editId="11D77F7F">
                <wp:simplePos x="0" y="0"/>
                <wp:positionH relativeFrom="column">
                  <wp:posOffset>3757930</wp:posOffset>
                </wp:positionH>
                <wp:positionV relativeFrom="paragraph">
                  <wp:posOffset>147320</wp:posOffset>
                </wp:positionV>
                <wp:extent cx="495300" cy="1"/>
                <wp:effectExtent l="0" t="0" r="19050" b="19050"/>
                <wp:wrapNone/>
                <wp:docPr id="40"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95300"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Line 22" o:spid="_x0000_s1026" style="position:absolute;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9pt,11.6pt" to="334.9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"/>
            </w:pict>
          </mc:Fallback>
        </mc:AlternateContent>
      </w:r>
      <w:r w:rsidRPr="00DB1114">
        <w:rPr>
          <w:rFonts w:eastAsia="Calibri"/>
          <w:noProof/>
          <w:color w:val="auto"/>
          <w:szCs w:val="28"/>
        </w:rPr>
        <mc:AlternateContent>
          <mc:Choice Requires="wps">
            <w:drawing>
              <wp:anchor distT="0" distB="0" distL="114300" distR="114300" simplePos="0" relativeHeight="251656704" behindDoc="0" locked="0" layoutInCell="1" allowOverlap="1" wp14:anchorId="1342DA59" wp14:editId="06BF3D16">
                <wp:simplePos x="0" y="0"/>
                <wp:positionH relativeFrom="column">
                  <wp:posOffset>3757930</wp:posOffset>
                </wp:positionH>
                <wp:positionV relativeFrom="paragraph">
                  <wp:posOffset>144145</wp:posOffset>
                </wp:positionV>
                <wp:extent cx="0" cy="476250"/>
                <wp:effectExtent l="0" t="0" r="19050" b="19050"/>
                <wp:wrapNone/>
                <wp:docPr id="41"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762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V relativeFrom="margin">
                  <wp14:pctHeight>0</wp14:pctHeight>
                </wp14:sizeRelV>
              </wp:anchor>
            </w:drawing>
          </mc:Choice>
          <mc:Fallback xmlns:mv="urn:schemas-microsoft-com:mac:vml" xmlns:mo="http://schemas.microsoft.com/office/mac/office/2008/main">
            <w:pict>
              <v:line id="Line 30" o:spid="_x0000_s1026" style="position:absolute;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95.9pt,11.35pt" to="295.9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"/>
            </w:pict>
          </mc:Fallback>
        </mc:AlternateContent>
      </w:r>
    </w:p>
    <w:p w14:paraId="656D09B9" w14:textId="77777777" w:rsidR="0028600E" w:rsidRPr="00DB1114" w:rsidRDefault="0028600E" w:rsidP="001E1BAB">
      <w:pPr>
        <w:spacing w:after="0"/>
        <w:ind w:firstLine="709"/>
        <w:jc w:val="both"/>
        <w:rPr>
          <w:rFonts w:eastAsia="Calibri"/>
          <w:color w:val="auto"/>
          <w:szCs w:val="28"/>
        </w:rPr>
      </w:pPr>
      <w:r w:rsidRPr="00DB1114">
        <w:rPr>
          <w:rFonts w:eastAsia="Calibri"/>
          <w:noProof/>
          <w:color w:val="auto"/>
          <w:szCs w:val="28"/>
        </w:rPr>
        <mc:AlternateContent>
          <mc:Choice Requires="wps">
            <w:drawing>
              <wp:anchor distT="0" distB="0" distL="114300" distR="114300" simplePos="0" relativeHeight="251648512" behindDoc="0" locked="0" layoutInCell="1" allowOverlap="1" wp14:anchorId="719723AB" wp14:editId="4E405D8B">
                <wp:simplePos x="0" y="0"/>
                <wp:positionH relativeFrom="column">
                  <wp:posOffset>1786255</wp:posOffset>
                </wp:positionH>
                <wp:positionV relativeFrom="paragraph">
                  <wp:posOffset>36195</wp:posOffset>
                </wp:positionV>
                <wp:extent cx="628650" cy="276225"/>
                <wp:effectExtent l="0" t="0" r="0" b="9525"/>
                <wp:wrapNone/>
                <wp:docPr id="42" name="Поле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76225"/>
                        </a:xfrm>
                        <a:prstGeom prst="rect">
                          <a:avLst/>
                        </a:prstGeom>
                        <a:solidFill>
                          <a:srgbClr val="FFFFFF"/>
                        </a:solidFill>
                        <a:ln w="9525">
                          <a:noFill/>
                          <a:miter lim="800000"/>
                          <a:headEnd/>
                          <a:tailEnd/>
                        </a:ln>
                      </wps:spPr>
                      <wps:txbx>
                        <w:txbxContent>
                          <w:p w14:paraId="176D9430" w14:textId="77777777" w:rsidR="001F040C" w:rsidRDefault="001F040C" w:rsidP="0028600E">
                            <w:pPr>
                              <w:jc w:val="both"/>
                            </w:pPr>
                            <w:r>
                              <w:t>6000</w:t>
                            </w:r>
                          </w:p>
                          <w:p w14:paraId="61DABFD7" w14:textId="77777777" w:rsidR="001F040C" w:rsidRDefault="001F040C" w:rsidP="0028600E">
                            <w:pPr>
                              <w:jc w:val="both"/>
                            </w:pPr>
                          </w:p>
                          <w:p w14:paraId="1FFE831C" w14:textId="77777777" w:rsidR="001F040C" w:rsidRDefault="001F040C" w:rsidP="0028600E">
                            <w:pPr>
                              <w:jc w:val="both"/>
                            </w:pPr>
                            <w:r>
                              <w:t>5500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Поле 42" o:spid="_x0000_s1027" type="#_x0000_t202" style="position:absolute;left:0;text-align:left;margin-left:140.65pt;margin-top:2.85pt;width:49.5pt;height:21.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" stroked="f">
                <v:textbox>
                  <w:txbxContent>
                    <w:p w14:paraId="176D9430" w14:textId="77777777" w:rsidR="001F040C" w:rsidRDefault="001F040C" w:rsidP="0028600E">
                      <w:pPr>
                        <w:jc w:val="both"/>
                      </w:pPr>
                      <w:r>
                        <w:t>6000</w:t>
                      </w:r>
                    </w:p>
                    <w:p w14:paraId="61DABFD7" w14:textId="77777777" w:rsidR="001F040C" w:rsidRDefault="001F040C" w:rsidP="0028600E">
                      <w:pPr>
                        <w:jc w:val="both"/>
                      </w:pPr>
                    </w:p>
                    <w:p w14:paraId="1FFE831C" w14:textId="77777777" w:rsidR="001F040C" w:rsidRDefault="001F040C" w:rsidP="0028600E">
                      <w:pPr>
                        <w:jc w:val="both"/>
                      </w:pPr>
                      <w:r>
                        <w:t>5500</w:t>
                      </w:r>
                    </w:p>
                  </w:txbxContent>
                </v:textbox>
              </v:shape>
            </w:pict>
          </mc:Fallback>
        </mc:AlternateContent>
      </w:r>
      <w:r w:rsidRPr="00DB1114">
        <w:rPr>
          <w:rFonts w:eastAsia="Calibri"/>
          <w:noProof/>
          <w:color w:val="auto"/>
          <w:szCs w:val="28"/>
        </w:rPr>
        <mc:AlternateContent>
          <mc:Choice Requires="wps">
            <w:drawing>
              <wp:anchor distT="0" distB="0" distL="114300" distR="114300" simplePos="0" relativeHeight="251657728" behindDoc="0" locked="0" layoutInCell="1" allowOverlap="1" wp14:anchorId="1651723E" wp14:editId="4D9878B5">
                <wp:simplePos x="0" y="0"/>
                <wp:positionH relativeFrom="column">
                  <wp:posOffset>443865</wp:posOffset>
                </wp:positionH>
                <wp:positionV relativeFrom="paragraph">
                  <wp:posOffset>236855</wp:posOffset>
                </wp:positionV>
                <wp:extent cx="3314804" cy="820"/>
                <wp:effectExtent l="38100" t="76200" r="19050" b="94615"/>
                <wp:wrapNone/>
                <wp:docPr id="43"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804" cy="82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anchor>
            </w:drawing>
          </mc:Choice>
          <mc:Fallback xmlns:mv="urn:schemas-microsoft-com:mac:vml" xmlns:mo="http://schemas.microsoft.com/office/mac/office/2008/main">
            <w:pict>
              <v:line id="Line 31"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34.95pt,18.65pt" to="295.9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">
                <v:stroke startarrow="block" endarrow="block"/>
              </v:line>
            </w:pict>
          </mc:Fallback>
        </mc:AlternateContent>
      </w:r>
    </w:p>
    <w:p w14:paraId="231AE3E3" w14:textId="77777777" w:rsidR="0028600E" w:rsidRPr="00DB1114" w:rsidRDefault="0028600E" w:rsidP="001E1BAB">
      <w:pPr>
        <w:spacing w:after="0"/>
        <w:ind w:firstLine="709"/>
        <w:jc w:val="center"/>
        <w:rPr>
          <w:rFonts w:eastAsia="Calibri"/>
          <w:color w:val="auto"/>
          <w:szCs w:val="28"/>
        </w:rPr>
      </w:pPr>
      <w:r w:rsidRPr="00DB1114">
        <w:rPr>
          <w:rFonts w:eastAsia="Calibri"/>
          <w:color w:val="auto"/>
          <w:szCs w:val="28"/>
        </w:rPr>
        <w:t xml:space="preserve">Рисунок </w:t>
      </w:r>
      <w:r w:rsidR="00320D75" w:rsidRPr="00DB1114">
        <w:rPr>
          <w:rFonts w:eastAsia="Calibri"/>
          <w:color w:val="auto"/>
          <w:szCs w:val="28"/>
        </w:rPr>
        <w:t>5</w:t>
      </w:r>
      <w:r w:rsidRPr="00DB1114">
        <w:rPr>
          <w:rFonts w:eastAsia="Calibri"/>
          <w:color w:val="auto"/>
          <w:szCs w:val="28"/>
        </w:rPr>
        <w:t>.1 – План приміщення</w:t>
      </w:r>
    </w:p>
    <w:p w14:paraId="59A54199" w14:textId="77777777" w:rsidR="0028600E" w:rsidRPr="00DB1114" w:rsidRDefault="0028600E" w:rsidP="001E1BAB">
      <w:pPr>
        <w:spacing w:after="0"/>
        <w:ind w:firstLine="709"/>
        <w:jc w:val="both"/>
        <w:rPr>
          <w:rFonts w:eastAsia="Calibri"/>
          <w:b/>
          <w:color w:val="auto"/>
          <w:szCs w:val="28"/>
        </w:rPr>
      </w:pPr>
    </w:p>
    <w:p w14:paraId="33D26506" w14:textId="77777777" w:rsidR="0028600E" w:rsidRPr="00DB1114" w:rsidRDefault="00320D75" w:rsidP="001E1BAB">
      <w:pPr>
        <w:spacing w:after="0"/>
        <w:ind w:firstLine="709"/>
        <w:jc w:val="both"/>
        <w:rPr>
          <w:rFonts w:eastAsia="Calibri"/>
          <w:color w:val="auto"/>
          <w:szCs w:val="28"/>
        </w:rPr>
      </w:pPr>
      <w:r w:rsidRPr="00DB1114">
        <w:rPr>
          <w:rFonts w:eastAsia="Calibri"/>
          <w:b/>
          <w:color w:val="auto"/>
          <w:szCs w:val="28"/>
        </w:rPr>
        <w:t>5</w:t>
      </w:r>
      <w:r w:rsidR="0028600E" w:rsidRPr="00DB1114">
        <w:rPr>
          <w:rFonts w:eastAsia="Calibri"/>
          <w:b/>
          <w:color w:val="auto"/>
          <w:szCs w:val="28"/>
        </w:rPr>
        <w:t>.2</w:t>
      </w:r>
      <w:r w:rsidR="0028600E" w:rsidRPr="00DB1114">
        <w:rPr>
          <w:rFonts w:eastAsia="Calibri"/>
          <w:b/>
          <w:color w:val="auto"/>
          <w:szCs w:val="28"/>
        </w:rPr>
        <w:tab/>
        <w:t>Аналіз шкідливих та небезпечних чинників</w:t>
      </w:r>
    </w:p>
    <w:p w14:paraId="297A53E0" w14:textId="77777777" w:rsidR="0028600E" w:rsidRPr="00DB1114" w:rsidRDefault="0028600E" w:rsidP="001E1BAB">
      <w:pPr>
        <w:spacing w:after="0"/>
        <w:ind w:firstLine="709"/>
        <w:jc w:val="both"/>
        <w:rPr>
          <w:rFonts w:eastAsia="Calibri"/>
          <w:b/>
          <w:color w:val="auto"/>
          <w:szCs w:val="28"/>
        </w:rPr>
      </w:pPr>
    </w:p>
    <w:p w14:paraId="54F070CC"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 xml:space="preserve">Мікроклімат виробничих приміщень </w:t>
      </w:r>
      <w:r w:rsidR="00320D75" w:rsidRPr="00DB1114">
        <w:rPr>
          <w:rFonts w:eastAsia="Calibri"/>
          <w:color w:val="auto"/>
          <w:szCs w:val="28"/>
        </w:rPr>
        <w:t>–</w:t>
      </w:r>
      <w:r w:rsidRPr="00DB1114">
        <w:rPr>
          <w:rFonts w:eastAsia="Calibri"/>
          <w:color w:val="auto"/>
          <w:szCs w:val="28"/>
        </w:rPr>
        <w:t xml:space="preserve"> умови</w:t>
      </w:r>
      <w:r w:rsidR="00320D75" w:rsidRPr="00DB1114">
        <w:rPr>
          <w:rFonts w:eastAsia="Calibri"/>
          <w:color w:val="auto"/>
          <w:szCs w:val="28"/>
        </w:rPr>
        <w:t xml:space="preserve"> </w:t>
      </w:r>
      <w:r w:rsidRPr="00DB1114">
        <w:rPr>
          <w:rFonts w:eastAsia="Calibri"/>
          <w:color w:val="auto"/>
          <w:szCs w:val="28"/>
        </w:rPr>
        <w:t>внутрішнього середовища цих приміщень, що впливають на тепловий обмін працюючих з оточенням шляхом конвекції, кондукції, теплового випромінювання та випаровування вологи. Ці умови визначаються поєднанням температури, відносної вологості та швидкості руху повітря, температури оточуючих людину поверхонь та інтенсивністю теплового (інфрачервоного) опромінення.</w:t>
      </w:r>
    </w:p>
    <w:p w14:paraId="27241355"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 xml:space="preserve">Роботу, що виконується в даному приміщенні, можна віднести до категорії </w:t>
      </w:r>
      <w:r w:rsidR="002D438A">
        <w:rPr>
          <w:rFonts w:eastAsia="Calibri"/>
          <w:color w:val="auto"/>
          <w:szCs w:val="28"/>
        </w:rPr>
        <w:t>«</w:t>
      </w:r>
      <w:r w:rsidRPr="00DB1114">
        <w:rPr>
          <w:rFonts w:eastAsia="Calibri"/>
          <w:color w:val="auto"/>
          <w:szCs w:val="28"/>
        </w:rPr>
        <w:t>легка</w:t>
      </w:r>
      <w:r w:rsidR="002D438A">
        <w:rPr>
          <w:rFonts w:eastAsia="Calibri"/>
          <w:color w:val="auto"/>
          <w:szCs w:val="28"/>
        </w:rPr>
        <w:t>»</w:t>
      </w:r>
      <w:r w:rsidRPr="00DB1114">
        <w:rPr>
          <w:rFonts w:eastAsia="Calibri"/>
          <w:color w:val="auto"/>
          <w:szCs w:val="28"/>
        </w:rPr>
        <w:t xml:space="preserve">, оскільки вона виконується сидячи і не вимагає фізичної напруги. Детальні дані в таблиці </w:t>
      </w:r>
      <w:r w:rsidR="00320D75" w:rsidRPr="00DB1114">
        <w:rPr>
          <w:rFonts w:eastAsia="Calibri"/>
          <w:color w:val="auto"/>
          <w:szCs w:val="28"/>
        </w:rPr>
        <w:t>5</w:t>
      </w:r>
      <w:r w:rsidRPr="00DB1114">
        <w:rPr>
          <w:rFonts w:eastAsia="Calibri"/>
          <w:color w:val="auto"/>
          <w:szCs w:val="28"/>
        </w:rPr>
        <w:t>.1</w:t>
      </w:r>
    </w:p>
    <w:p w14:paraId="2E0679D3"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 xml:space="preserve">Таблиця </w:t>
      </w:r>
      <w:r w:rsidR="00320D75" w:rsidRPr="00DB1114">
        <w:rPr>
          <w:rFonts w:eastAsia="Calibri"/>
          <w:color w:val="auto"/>
          <w:szCs w:val="28"/>
        </w:rPr>
        <w:t>5</w:t>
      </w:r>
      <w:r w:rsidRPr="00DB1114">
        <w:rPr>
          <w:rFonts w:eastAsia="Calibri"/>
          <w:color w:val="auto"/>
          <w:szCs w:val="28"/>
        </w:rPr>
        <w:t>.1 – Значення мікроклімату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3"/>
        <w:gridCol w:w="3132"/>
        <w:gridCol w:w="2103"/>
        <w:gridCol w:w="2173"/>
      </w:tblGrid>
      <w:tr w:rsidR="00577137" w:rsidRPr="00DB1114" w14:paraId="33FBE137" w14:textId="77777777" w:rsidTr="00560DD3">
        <w:tc>
          <w:tcPr>
            <w:tcW w:w="2235" w:type="dxa"/>
            <w:tcBorders>
              <w:top w:val="single" w:sz="4" w:space="0" w:color="auto"/>
              <w:left w:val="single" w:sz="4" w:space="0" w:color="auto"/>
              <w:bottom w:val="single" w:sz="4" w:space="0" w:color="auto"/>
              <w:right w:val="single" w:sz="4" w:space="0" w:color="auto"/>
            </w:tcBorders>
            <w:shd w:val="clear" w:color="auto" w:fill="auto"/>
            <w:hideMark/>
          </w:tcPr>
          <w:p w14:paraId="497C543E"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Період року</w:t>
            </w:r>
          </w:p>
        </w:tc>
        <w:tc>
          <w:tcPr>
            <w:tcW w:w="3260" w:type="dxa"/>
            <w:tcBorders>
              <w:top w:val="single" w:sz="4" w:space="0" w:color="auto"/>
              <w:left w:val="single" w:sz="4" w:space="0" w:color="auto"/>
              <w:bottom w:val="single" w:sz="4" w:space="0" w:color="auto"/>
              <w:right w:val="single" w:sz="4" w:space="0" w:color="auto"/>
            </w:tcBorders>
            <w:shd w:val="clear" w:color="auto" w:fill="auto"/>
            <w:hideMark/>
          </w:tcPr>
          <w:p w14:paraId="41B89807"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Параметр</w:t>
            </w:r>
          </w:p>
        </w:tc>
        <w:tc>
          <w:tcPr>
            <w:tcW w:w="2127" w:type="dxa"/>
            <w:tcBorders>
              <w:top w:val="single" w:sz="4" w:space="0" w:color="auto"/>
              <w:left w:val="single" w:sz="4" w:space="0" w:color="auto"/>
              <w:bottom w:val="single" w:sz="4" w:space="0" w:color="auto"/>
              <w:right w:val="single" w:sz="4" w:space="0" w:color="auto"/>
            </w:tcBorders>
            <w:shd w:val="clear" w:color="auto" w:fill="auto"/>
            <w:hideMark/>
          </w:tcPr>
          <w:p w14:paraId="61AD25A6"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Оптимальний</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4A8A3ABA"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Фактичний</w:t>
            </w:r>
          </w:p>
        </w:tc>
      </w:tr>
      <w:tr w:rsidR="00577137" w:rsidRPr="00DB1114" w14:paraId="1D746EFD" w14:textId="77777777" w:rsidTr="00560DD3">
        <w:tc>
          <w:tcPr>
            <w:tcW w:w="2235"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60FBC72E"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Холодний</w:t>
            </w:r>
          </w:p>
        </w:tc>
        <w:tc>
          <w:tcPr>
            <w:tcW w:w="3260" w:type="dxa"/>
            <w:tcBorders>
              <w:top w:val="single" w:sz="4" w:space="0" w:color="auto"/>
              <w:left w:val="single" w:sz="4" w:space="0" w:color="auto"/>
              <w:bottom w:val="single" w:sz="4" w:space="0" w:color="auto"/>
              <w:right w:val="single" w:sz="4" w:space="0" w:color="auto"/>
            </w:tcBorders>
            <w:shd w:val="clear" w:color="auto" w:fill="auto"/>
            <w:hideMark/>
          </w:tcPr>
          <w:p w14:paraId="36152580"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 xml:space="preserve">Температура, </w:t>
            </w:r>
            <w:r w:rsidRPr="00DB1114">
              <w:rPr>
                <w:rFonts w:ascii="Cambria Math" w:eastAsia="Calibri" w:hAnsi="Cambria Math" w:cs="Cambria Math"/>
                <w:color w:val="auto"/>
                <w:szCs w:val="28"/>
              </w:rPr>
              <w:t>⁰</w:t>
            </w:r>
            <w:r w:rsidRPr="00DB1114">
              <w:rPr>
                <w:rFonts w:eastAsia="Calibri"/>
                <w:color w:val="auto"/>
                <w:szCs w:val="28"/>
              </w:rPr>
              <w:t>С</w:t>
            </w:r>
          </w:p>
        </w:tc>
        <w:tc>
          <w:tcPr>
            <w:tcW w:w="2127" w:type="dxa"/>
            <w:tcBorders>
              <w:top w:val="single" w:sz="4" w:space="0" w:color="auto"/>
              <w:left w:val="single" w:sz="4" w:space="0" w:color="auto"/>
              <w:bottom w:val="single" w:sz="4" w:space="0" w:color="auto"/>
              <w:right w:val="single" w:sz="4" w:space="0" w:color="auto"/>
            </w:tcBorders>
            <w:shd w:val="clear" w:color="auto" w:fill="auto"/>
            <w:hideMark/>
          </w:tcPr>
          <w:p w14:paraId="644C67A7"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 xml:space="preserve">22 – 24 </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62316ECC"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23</w:t>
            </w:r>
          </w:p>
        </w:tc>
      </w:tr>
      <w:tr w:rsidR="00577137" w:rsidRPr="00DB1114" w14:paraId="15B490B1" w14:textId="77777777" w:rsidTr="00560DD3">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6D2A273" w14:textId="77777777" w:rsidR="0028600E" w:rsidRPr="00DB1114" w:rsidRDefault="0028600E" w:rsidP="001E1BAB">
            <w:pPr>
              <w:spacing w:after="0"/>
              <w:ind w:firstLine="0"/>
              <w:rPr>
                <w:rFonts w:eastAsia="Calibri"/>
                <w:color w:val="auto"/>
                <w:szCs w:val="28"/>
              </w:rPr>
            </w:pPr>
          </w:p>
        </w:tc>
        <w:tc>
          <w:tcPr>
            <w:tcW w:w="3260" w:type="dxa"/>
            <w:tcBorders>
              <w:top w:val="single" w:sz="4" w:space="0" w:color="auto"/>
              <w:left w:val="single" w:sz="4" w:space="0" w:color="auto"/>
              <w:bottom w:val="single" w:sz="4" w:space="0" w:color="auto"/>
              <w:right w:val="single" w:sz="4" w:space="0" w:color="auto"/>
            </w:tcBorders>
            <w:shd w:val="clear" w:color="auto" w:fill="auto"/>
            <w:hideMark/>
          </w:tcPr>
          <w:p w14:paraId="29AED4A5"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Вологість, %</w:t>
            </w:r>
          </w:p>
        </w:tc>
        <w:tc>
          <w:tcPr>
            <w:tcW w:w="2127" w:type="dxa"/>
            <w:tcBorders>
              <w:top w:val="single" w:sz="4" w:space="0" w:color="auto"/>
              <w:left w:val="single" w:sz="4" w:space="0" w:color="auto"/>
              <w:bottom w:val="single" w:sz="4" w:space="0" w:color="auto"/>
              <w:right w:val="single" w:sz="4" w:space="0" w:color="auto"/>
            </w:tcBorders>
            <w:shd w:val="clear" w:color="auto" w:fill="auto"/>
            <w:hideMark/>
          </w:tcPr>
          <w:p w14:paraId="332080A1"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 xml:space="preserve">60 – 40 </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00F36D4B"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59</w:t>
            </w:r>
          </w:p>
        </w:tc>
      </w:tr>
      <w:tr w:rsidR="00577137" w:rsidRPr="00DB1114" w14:paraId="6FA681C0" w14:textId="77777777" w:rsidTr="00560DD3">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B1FA3DA" w14:textId="77777777" w:rsidR="0028600E" w:rsidRPr="00DB1114" w:rsidRDefault="0028600E" w:rsidP="001E1BAB">
            <w:pPr>
              <w:spacing w:after="0"/>
              <w:ind w:firstLine="0"/>
              <w:rPr>
                <w:rFonts w:eastAsia="Calibri"/>
                <w:color w:val="auto"/>
                <w:szCs w:val="28"/>
              </w:rPr>
            </w:pPr>
          </w:p>
        </w:tc>
        <w:tc>
          <w:tcPr>
            <w:tcW w:w="3260" w:type="dxa"/>
            <w:tcBorders>
              <w:top w:val="single" w:sz="4" w:space="0" w:color="auto"/>
              <w:left w:val="single" w:sz="4" w:space="0" w:color="auto"/>
              <w:bottom w:val="single" w:sz="4" w:space="0" w:color="auto"/>
              <w:right w:val="single" w:sz="4" w:space="0" w:color="auto"/>
            </w:tcBorders>
            <w:shd w:val="clear" w:color="auto" w:fill="auto"/>
            <w:hideMark/>
          </w:tcPr>
          <w:p w14:paraId="17DDC777"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Швидкість повітря, м/с</w:t>
            </w:r>
          </w:p>
        </w:tc>
        <w:tc>
          <w:tcPr>
            <w:tcW w:w="2127" w:type="dxa"/>
            <w:tcBorders>
              <w:top w:val="single" w:sz="4" w:space="0" w:color="auto"/>
              <w:left w:val="single" w:sz="4" w:space="0" w:color="auto"/>
              <w:bottom w:val="single" w:sz="4" w:space="0" w:color="auto"/>
              <w:right w:val="single" w:sz="4" w:space="0" w:color="auto"/>
            </w:tcBorders>
            <w:shd w:val="clear" w:color="auto" w:fill="auto"/>
            <w:hideMark/>
          </w:tcPr>
          <w:p w14:paraId="3239D32F" w14:textId="77777777" w:rsidR="0028600E" w:rsidRPr="00DB1114" w:rsidRDefault="0028600E" w:rsidP="001E1BAB">
            <w:pPr>
              <w:spacing w:after="0"/>
              <w:ind w:firstLine="0"/>
              <w:rPr>
                <w:rFonts w:eastAsia="Calibri"/>
                <w:color w:val="auto"/>
                <w:szCs w:val="28"/>
              </w:rPr>
            </w:pPr>
            <m:oMath>
              <m:r>
                <w:rPr>
                  <w:rFonts w:ascii="Cambria Math" w:hAnsi="Cambria Math"/>
                  <w:color w:val="auto"/>
                  <w:szCs w:val="28"/>
                </w:rPr>
                <m:t>≤</m:t>
              </m:r>
            </m:oMath>
            <w:r w:rsidRPr="00DB1114">
              <w:rPr>
                <w:rFonts w:eastAsia="Calibri"/>
                <w:color w:val="auto"/>
                <w:szCs w:val="28"/>
              </w:rPr>
              <w:t>0,1</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6F677954"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0,08</w:t>
            </w:r>
          </w:p>
        </w:tc>
      </w:tr>
      <w:tr w:rsidR="00577137" w:rsidRPr="00DB1114" w14:paraId="2BA3B63C" w14:textId="77777777" w:rsidTr="00560DD3">
        <w:tc>
          <w:tcPr>
            <w:tcW w:w="2235" w:type="dxa"/>
            <w:vMerge w:val="restart"/>
            <w:tcBorders>
              <w:top w:val="single" w:sz="4" w:space="0" w:color="auto"/>
              <w:left w:val="single" w:sz="4" w:space="0" w:color="auto"/>
              <w:bottom w:val="single" w:sz="4" w:space="0" w:color="auto"/>
              <w:right w:val="single" w:sz="4" w:space="0" w:color="auto"/>
            </w:tcBorders>
            <w:shd w:val="clear" w:color="auto" w:fill="auto"/>
            <w:hideMark/>
          </w:tcPr>
          <w:p w14:paraId="61CC94DD"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Теплий</w:t>
            </w:r>
          </w:p>
        </w:tc>
        <w:tc>
          <w:tcPr>
            <w:tcW w:w="3260" w:type="dxa"/>
            <w:tcBorders>
              <w:top w:val="single" w:sz="4" w:space="0" w:color="auto"/>
              <w:left w:val="single" w:sz="4" w:space="0" w:color="auto"/>
              <w:bottom w:val="single" w:sz="4" w:space="0" w:color="auto"/>
              <w:right w:val="single" w:sz="4" w:space="0" w:color="auto"/>
            </w:tcBorders>
            <w:shd w:val="clear" w:color="auto" w:fill="auto"/>
            <w:hideMark/>
          </w:tcPr>
          <w:p w14:paraId="0077D4B4"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 xml:space="preserve">Температура, </w:t>
            </w:r>
            <w:r w:rsidRPr="00DB1114">
              <w:rPr>
                <w:rFonts w:ascii="Cambria Math" w:eastAsia="Calibri" w:hAnsi="Cambria Math" w:cs="Cambria Math"/>
                <w:color w:val="auto"/>
                <w:szCs w:val="28"/>
              </w:rPr>
              <w:t>⁰</w:t>
            </w:r>
            <w:r w:rsidRPr="00DB1114">
              <w:rPr>
                <w:rFonts w:eastAsia="Calibri"/>
                <w:color w:val="auto"/>
                <w:szCs w:val="28"/>
              </w:rPr>
              <w:t>С</w:t>
            </w:r>
          </w:p>
        </w:tc>
        <w:tc>
          <w:tcPr>
            <w:tcW w:w="2127" w:type="dxa"/>
            <w:tcBorders>
              <w:top w:val="single" w:sz="4" w:space="0" w:color="auto"/>
              <w:left w:val="single" w:sz="4" w:space="0" w:color="auto"/>
              <w:bottom w:val="single" w:sz="4" w:space="0" w:color="auto"/>
              <w:right w:val="single" w:sz="4" w:space="0" w:color="auto"/>
            </w:tcBorders>
            <w:shd w:val="clear" w:color="auto" w:fill="auto"/>
            <w:hideMark/>
          </w:tcPr>
          <w:p w14:paraId="1027BEE2"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 xml:space="preserve">23 – 25 </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5FD28E23"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24</w:t>
            </w:r>
          </w:p>
        </w:tc>
      </w:tr>
      <w:tr w:rsidR="00577137" w:rsidRPr="00DB1114" w14:paraId="243A34C5" w14:textId="77777777" w:rsidTr="00560DD3">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292F1F7" w14:textId="77777777" w:rsidR="0028600E" w:rsidRPr="00DB1114" w:rsidRDefault="0028600E" w:rsidP="001E1BAB">
            <w:pPr>
              <w:spacing w:after="0"/>
              <w:ind w:firstLine="0"/>
              <w:rPr>
                <w:rFonts w:eastAsia="Calibri"/>
                <w:color w:val="auto"/>
                <w:szCs w:val="28"/>
              </w:rPr>
            </w:pPr>
          </w:p>
        </w:tc>
        <w:tc>
          <w:tcPr>
            <w:tcW w:w="3260" w:type="dxa"/>
            <w:tcBorders>
              <w:top w:val="single" w:sz="4" w:space="0" w:color="auto"/>
              <w:left w:val="single" w:sz="4" w:space="0" w:color="auto"/>
              <w:bottom w:val="single" w:sz="4" w:space="0" w:color="auto"/>
              <w:right w:val="single" w:sz="4" w:space="0" w:color="auto"/>
            </w:tcBorders>
            <w:shd w:val="clear" w:color="auto" w:fill="auto"/>
            <w:hideMark/>
          </w:tcPr>
          <w:p w14:paraId="1A59663A"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Вологість, %</w:t>
            </w:r>
          </w:p>
        </w:tc>
        <w:tc>
          <w:tcPr>
            <w:tcW w:w="2127" w:type="dxa"/>
            <w:tcBorders>
              <w:top w:val="single" w:sz="4" w:space="0" w:color="auto"/>
              <w:left w:val="single" w:sz="4" w:space="0" w:color="auto"/>
              <w:bottom w:val="single" w:sz="4" w:space="0" w:color="auto"/>
              <w:right w:val="single" w:sz="4" w:space="0" w:color="auto"/>
            </w:tcBorders>
            <w:shd w:val="clear" w:color="auto" w:fill="auto"/>
            <w:hideMark/>
          </w:tcPr>
          <w:p w14:paraId="72B37C36"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60 – 40</w:t>
            </w:r>
          </w:p>
        </w:tc>
        <w:tc>
          <w:tcPr>
            <w:tcW w:w="2233" w:type="dxa"/>
            <w:tcBorders>
              <w:top w:val="single" w:sz="4" w:space="0" w:color="auto"/>
              <w:left w:val="single" w:sz="4" w:space="0" w:color="auto"/>
              <w:bottom w:val="single" w:sz="4" w:space="0" w:color="auto"/>
              <w:right w:val="single" w:sz="4" w:space="0" w:color="auto"/>
            </w:tcBorders>
            <w:shd w:val="clear" w:color="auto" w:fill="auto"/>
            <w:hideMark/>
          </w:tcPr>
          <w:p w14:paraId="6AB105D9"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98</w:t>
            </w:r>
          </w:p>
        </w:tc>
      </w:tr>
      <w:tr w:rsidR="00577137" w:rsidRPr="00DB1114" w14:paraId="704E2CE0" w14:textId="77777777" w:rsidTr="00560DD3">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807225C" w14:textId="77777777" w:rsidR="0028600E" w:rsidRPr="00DB1114" w:rsidRDefault="0028600E" w:rsidP="001E1BAB">
            <w:pPr>
              <w:spacing w:after="0"/>
              <w:ind w:firstLine="0"/>
              <w:rPr>
                <w:rFonts w:eastAsia="Calibri"/>
                <w:color w:val="auto"/>
                <w:szCs w:val="28"/>
              </w:rPr>
            </w:pPr>
          </w:p>
        </w:tc>
        <w:tc>
          <w:tcPr>
            <w:tcW w:w="3260" w:type="dxa"/>
            <w:tcBorders>
              <w:top w:val="single" w:sz="4" w:space="0" w:color="auto"/>
              <w:left w:val="single" w:sz="4" w:space="0" w:color="auto"/>
              <w:bottom w:val="single" w:sz="4" w:space="0" w:color="auto"/>
              <w:right w:val="single" w:sz="4" w:space="0" w:color="auto"/>
            </w:tcBorders>
            <w:shd w:val="clear" w:color="auto" w:fill="auto"/>
            <w:hideMark/>
          </w:tcPr>
          <w:p w14:paraId="74BE177C"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Швидкість повітря, м/с</w:t>
            </w:r>
          </w:p>
        </w:tc>
        <w:tc>
          <w:tcPr>
            <w:tcW w:w="2127" w:type="dxa"/>
            <w:tcBorders>
              <w:top w:val="single" w:sz="4" w:space="0" w:color="auto"/>
              <w:left w:val="single" w:sz="4" w:space="0" w:color="auto"/>
              <w:bottom w:val="single" w:sz="4" w:space="0" w:color="auto"/>
              <w:right w:val="single" w:sz="4" w:space="0" w:color="auto"/>
            </w:tcBorders>
            <w:shd w:val="clear" w:color="auto" w:fill="auto"/>
            <w:hideMark/>
          </w:tcPr>
          <w:p w14:paraId="3B97D7C0" w14:textId="77777777" w:rsidR="0028600E" w:rsidRPr="00DB1114" w:rsidRDefault="0028600E" w:rsidP="001E1BAB">
            <w:pPr>
              <w:spacing w:after="0"/>
              <w:ind w:firstLine="0"/>
              <w:rPr>
                <w:rFonts w:eastAsia="Calibri"/>
                <w:color w:val="auto"/>
                <w:szCs w:val="28"/>
              </w:rPr>
            </w:pPr>
            <m:oMath>
              <m:r>
                <w:rPr>
                  <w:rFonts w:ascii="Cambria Math" w:hAnsi="Cambria Math"/>
                  <w:color w:val="auto"/>
                  <w:szCs w:val="28"/>
                </w:rPr>
                <m:t>≥</m:t>
              </m:r>
            </m:oMath>
            <w:r w:rsidRPr="00DB1114">
              <w:rPr>
                <w:rFonts w:eastAsia="Calibri"/>
                <w:color w:val="auto"/>
                <w:szCs w:val="28"/>
              </w:rPr>
              <w:t>0,1</w:t>
            </w:r>
          </w:p>
        </w:tc>
        <w:tc>
          <w:tcPr>
            <w:tcW w:w="2233" w:type="dxa"/>
            <w:tcBorders>
              <w:top w:val="single" w:sz="4" w:space="0" w:color="auto"/>
              <w:left w:val="single" w:sz="4" w:space="0" w:color="auto"/>
              <w:bottom w:val="single" w:sz="4" w:space="0" w:color="auto"/>
              <w:right w:val="single" w:sz="4" w:space="0" w:color="auto"/>
            </w:tcBorders>
            <w:shd w:val="clear" w:color="auto" w:fill="auto"/>
          </w:tcPr>
          <w:p w14:paraId="4B3CA336" w14:textId="77777777" w:rsidR="0028600E" w:rsidRPr="00DB1114" w:rsidRDefault="0028600E" w:rsidP="001E1BAB">
            <w:pPr>
              <w:spacing w:after="0"/>
              <w:ind w:firstLine="0"/>
              <w:rPr>
                <w:rFonts w:eastAsia="Calibri"/>
                <w:color w:val="auto"/>
                <w:szCs w:val="28"/>
              </w:rPr>
            </w:pPr>
            <w:r w:rsidRPr="00DB1114">
              <w:rPr>
                <w:rFonts w:eastAsia="Calibri"/>
                <w:color w:val="auto"/>
                <w:szCs w:val="28"/>
              </w:rPr>
              <w:t>0,12</w:t>
            </w:r>
          </w:p>
        </w:tc>
      </w:tr>
    </w:tbl>
    <w:p w14:paraId="021C7A8D" w14:textId="77777777" w:rsidR="0028600E" w:rsidRPr="00DB1114" w:rsidRDefault="0028600E" w:rsidP="001E1BAB">
      <w:pPr>
        <w:spacing w:after="0"/>
        <w:ind w:firstLine="709"/>
        <w:jc w:val="both"/>
        <w:rPr>
          <w:rFonts w:eastAsia="Calibri"/>
          <w:color w:val="auto"/>
          <w:szCs w:val="28"/>
        </w:rPr>
      </w:pPr>
    </w:p>
    <w:p w14:paraId="1996195D"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Всі показники задовольняють зазначеним вимогам [4].</w:t>
      </w:r>
    </w:p>
    <w:p w14:paraId="2E57C9B9" w14:textId="77777777" w:rsidR="0028600E" w:rsidRPr="00DB1114" w:rsidRDefault="0028600E" w:rsidP="001E1BAB">
      <w:pPr>
        <w:autoSpaceDE w:val="0"/>
        <w:autoSpaceDN w:val="0"/>
        <w:adjustRightInd w:val="0"/>
        <w:spacing w:after="0"/>
        <w:ind w:firstLine="709"/>
        <w:jc w:val="both"/>
        <w:rPr>
          <w:color w:val="auto"/>
          <w:szCs w:val="28"/>
        </w:rPr>
      </w:pPr>
      <w:r w:rsidRPr="00DB1114">
        <w:rPr>
          <w:rFonts w:eastAsia="TimesNewRoman"/>
          <w:color w:val="auto"/>
          <w:szCs w:val="28"/>
        </w:rPr>
        <w:t xml:space="preserve">Виробниче освітлення – це система заходів і пристроїв, що забезпечують сприятливу роботу зорового аналізатора людини та виключають шкідливий або небезпечний вплив світла на нього в процесі праці. </w:t>
      </w:r>
      <w:r w:rsidRPr="00DB1114">
        <w:rPr>
          <w:color w:val="auto"/>
          <w:szCs w:val="28"/>
        </w:rPr>
        <w:t>У зв'язку з тим, що природне освітлення зазвичай є недостатнім, на робочому місці повинне застосовуватися також штучне освітлення. Тобто тип освітлення – суміщений.</w:t>
      </w:r>
    </w:p>
    <w:p w14:paraId="78E28CE1" w14:textId="77777777" w:rsidR="0028600E" w:rsidRPr="00DB1114" w:rsidRDefault="0028600E" w:rsidP="001E1BAB">
      <w:pPr>
        <w:autoSpaceDE w:val="0"/>
        <w:autoSpaceDN w:val="0"/>
        <w:adjustRightInd w:val="0"/>
        <w:spacing w:after="0"/>
        <w:ind w:firstLine="709"/>
        <w:jc w:val="both"/>
        <w:rPr>
          <w:color w:val="auto"/>
          <w:szCs w:val="28"/>
        </w:rPr>
      </w:pPr>
      <w:r w:rsidRPr="00DB1114">
        <w:rPr>
          <w:color w:val="auto"/>
          <w:szCs w:val="28"/>
        </w:rPr>
        <w:t>Відповідно до [7] роботи, що виконуються, відносяться до V розряду зорових робіт.</w:t>
      </w:r>
    </w:p>
    <w:p w14:paraId="2643894D" w14:textId="77777777" w:rsidR="0028600E" w:rsidRPr="00DB1114" w:rsidRDefault="0028600E" w:rsidP="001E1BAB">
      <w:pPr>
        <w:autoSpaceDE w:val="0"/>
        <w:autoSpaceDN w:val="0"/>
        <w:adjustRightInd w:val="0"/>
        <w:spacing w:after="0"/>
        <w:ind w:firstLine="709"/>
        <w:jc w:val="both"/>
        <w:rPr>
          <w:rFonts w:eastAsia="TimesNewRoman"/>
          <w:color w:val="auto"/>
          <w:szCs w:val="28"/>
        </w:rPr>
      </w:pPr>
      <w:r w:rsidRPr="00DB1114">
        <w:rPr>
          <w:rFonts w:eastAsia="TimesNewRoman"/>
          <w:color w:val="auto"/>
          <w:szCs w:val="28"/>
        </w:rPr>
        <w:t>Для нормування природного освітлення використовується коефіцієнт природної освітленості (КПО). Він виражається у відсотках і визначається відношенням освітленості у певній точці приміщення Е</w:t>
      </w:r>
      <w:r w:rsidRPr="00DB1114">
        <w:rPr>
          <w:rFonts w:eastAsia="TimesNewRoman"/>
          <w:color w:val="auto"/>
          <w:szCs w:val="28"/>
          <w:vertAlign w:val="subscript"/>
        </w:rPr>
        <w:t>в</w:t>
      </w:r>
      <w:r w:rsidRPr="00DB1114">
        <w:rPr>
          <w:rFonts w:eastAsia="TimesNewRoman"/>
          <w:color w:val="auto"/>
          <w:szCs w:val="28"/>
        </w:rPr>
        <w:t xml:space="preserve"> (люкс) до одночасної зовнішньої освітленості горизонтальної поверхні розсіяного світла небозводу Е</w:t>
      </w:r>
      <w:r w:rsidRPr="00DB1114">
        <w:rPr>
          <w:rFonts w:eastAsia="TimesNewRoman"/>
          <w:color w:val="auto"/>
          <w:szCs w:val="28"/>
          <w:vertAlign w:val="subscript"/>
        </w:rPr>
        <w:t>н</w:t>
      </w:r>
      <w:r w:rsidRPr="00DB1114">
        <w:rPr>
          <w:rFonts w:eastAsia="TimesNewRoman"/>
          <w:color w:val="auto"/>
          <w:szCs w:val="28"/>
        </w:rPr>
        <w:t xml:space="preserve"> (люкс): КПО = (Е</w:t>
      </w:r>
      <w:r w:rsidRPr="00DB1114">
        <w:rPr>
          <w:rFonts w:eastAsia="TimesNewRoman"/>
          <w:color w:val="auto"/>
          <w:szCs w:val="28"/>
          <w:vertAlign w:val="subscript"/>
        </w:rPr>
        <w:t>в</w:t>
      </w:r>
      <w:r w:rsidRPr="00DB1114">
        <w:rPr>
          <w:rFonts w:eastAsia="TimesNewRoman"/>
          <w:color w:val="auto"/>
          <w:szCs w:val="28"/>
        </w:rPr>
        <w:t>/Е</w:t>
      </w:r>
      <w:r w:rsidRPr="00DB1114">
        <w:rPr>
          <w:rFonts w:eastAsia="TimesNewRoman"/>
          <w:color w:val="auto"/>
          <w:szCs w:val="28"/>
          <w:vertAlign w:val="subscript"/>
        </w:rPr>
        <w:t>н</w:t>
      </w:r>
      <w:r w:rsidRPr="00DB1114">
        <w:rPr>
          <w:rFonts w:eastAsia="TimesNewRoman"/>
          <w:color w:val="auto"/>
          <w:szCs w:val="28"/>
        </w:rPr>
        <w:t xml:space="preserve">) · 100, %. КПО вказує, яка частина зовнішнього дифузійного світла небозводу (у відсотках) забезпечує освітлення у визначеній точці всередині приміщення. </w:t>
      </w:r>
    </w:p>
    <w:p w14:paraId="07F728AA" w14:textId="77777777" w:rsidR="0028600E" w:rsidRPr="00DB1114" w:rsidRDefault="0028600E" w:rsidP="001E1BAB">
      <w:pPr>
        <w:autoSpaceDE w:val="0"/>
        <w:autoSpaceDN w:val="0"/>
        <w:adjustRightInd w:val="0"/>
        <w:spacing w:after="0"/>
        <w:ind w:firstLine="709"/>
        <w:jc w:val="both"/>
        <w:rPr>
          <w:rFonts w:eastAsia="TimesNewRoman"/>
          <w:color w:val="auto"/>
          <w:szCs w:val="28"/>
        </w:rPr>
      </w:pPr>
      <w:r w:rsidRPr="00DB1114">
        <w:rPr>
          <w:rFonts w:eastAsia="TimesNewRoman"/>
          <w:color w:val="auto"/>
          <w:szCs w:val="28"/>
        </w:rPr>
        <w:t>Для забезпечення нормованої величини КПО необхідно реалізувати відповідну площу світлових прорізів (вікон) у приміщенні. На практиці світлотехнічний розрахунок зводиться до визначення площі та конструкції світлових прорізів відповідно до нормативів, передбачених ДСН.</w:t>
      </w:r>
    </w:p>
    <w:p w14:paraId="2FDFC57F" w14:textId="77777777" w:rsidR="0028600E" w:rsidRPr="00DB1114" w:rsidRDefault="0028600E" w:rsidP="001E1BAB">
      <w:pPr>
        <w:autoSpaceDE w:val="0"/>
        <w:autoSpaceDN w:val="0"/>
        <w:adjustRightInd w:val="0"/>
        <w:spacing w:after="0"/>
        <w:ind w:firstLine="709"/>
        <w:jc w:val="both"/>
        <w:rPr>
          <w:rFonts w:eastAsia="TimesNewRoman"/>
          <w:color w:val="auto"/>
          <w:szCs w:val="28"/>
        </w:rPr>
      </w:pPr>
      <w:r w:rsidRPr="00DB1114">
        <w:rPr>
          <w:rFonts w:eastAsia="TimesNewRoman"/>
          <w:color w:val="auto"/>
          <w:szCs w:val="28"/>
        </w:rPr>
        <w:t>Нормування штучної освітленості виконують так: визначають точність виконуваної зорової роботи (за найменшим розміром об'єкта розрізнення); за цією характеристикою визначають розряд зорових робіт. Сукупність цих характеристик дозволяє визначити величину нормативної освітленості (Ен).</w:t>
      </w:r>
    </w:p>
    <w:p w14:paraId="36A85468" w14:textId="77777777" w:rsidR="0028600E" w:rsidRPr="00DB1114" w:rsidRDefault="0028600E" w:rsidP="001E1BAB">
      <w:pPr>
        <w:spacing w:after="0"/>
        <w:ind w:firstLine="709"/>
        <w:jc w:val="both"/>
        <w:rPr>
          <w:color w:val="auto"/>
          <w:szCs w:val="28"/>
        </w:rPr>
      </w:pPr>
      <w:r w:rsidRPr="00DB1114">
        <w:rPr>
          <w:color w:val="auto"/>
          <w:szCs w:val="28"/>
        </w:rPr>
        <w:t>Природне освітлення приміщення здійснюється за системою однобічного бічного освітлення. Природне світло проникає у кімнату через світловий проріз (віконний отвір). Оскільки лише природного освітлення недостатньо, штучне освітлення у  приміщенні відбувається за допомогою світильників з люмінесцентними лампами, які рекомендується встановлювати рядами, рівномірно над усією кімнатою.</w:t>
      </w:r>
    </w:p>
    <w:p w14:paraId="72BAE741" w14:textId="77777777" w:rsidR="0028600E" w:rsidRPr="00DB1114" w:rsidRDefault="0028600E" w:rsidP="001E1BAB">
      <w:pPr>
        <w:spacing w:after="0"/>
        <w:ind w:firstLine="709"/>
        <w:contextualSpacing/>
        <w:jc w:val="both"/>
        <w:rPr>
          <w:color w:val="auto"/>
          <w:szCs w:val="28"/>
        </w:rPr>
      </w:pPr>
      <w:r w:rsidRPr="00DB1114">
        <w:rPr>
          <w:color w:val="auto"/>
          <w:szCs w:val="28"/>
        </w:rPr>
        <w:t>Штучне освітлення характеризується значенням освітленості, показником дискомфорту, коефіцієнтом пульсації освітлення. Також при роботі з ПК враховується фон, який характеризується коефіцієнтом відбиття та контрастом об'єкта і фону. Згідно ДБН В.2.5-28-2006 освітленість робочої поверхні – 300-500 лк, показник дискомфорту – не більше 15, коефіцієнт пульсації освітлення – не більше 10%.</w:t>
      </w:r>
    </w:p>
    <w:p w14:paraId="0746A1C7" w14:textId="77777777" w:rsidR="0028600E" w:rsidRPr="00DB1114" w:rsidRDefault="0028600E" w:rsidP="001E1BAB">
      <w:pPr>
        <w:spacing w:after="0"/>
        <w:ind w:firstLine="709"/>
        <w:contextualSpacing/>
        <w:jc w:val="both"/>
        <w:rPr>
          <w:color w:val="auto"/>
          <w:szCs w:val="28"/>
        </w:rPr>
      </w:pPr>
      <w:r w:rsidRPr="00DB1114">
        <w:rPr>
          <w:color w:val="auto"/>
          <w:szCs w:val="28"/>
        </w:rPr>
        <w:t>Для штучного освітлення у приміщенні використовуються люмінесцентні лампи типу ЛБ 40-1, світловий потік яких F = 4320 Лм. В приміщенні використовуються світильники типу ОД. Кожен світильник комплектується двома лампами. Тобто необхідно використовувати 10 світильників із 20 лампами.</w:t>
      </w:r>
    </w:p>
    <w:p w14:paraId="3BB8F7D4" w14:textId="77777777" w:rsidR="0028600E" w:rsidRPr="00DB1114" w:rsidRDefault="0028600E" w:rsidP="001E1BAB">
      <w:pPr>
        <w:spacing w:after="0"/>
        <w:ind w:firstLine="709"/>
        <w:jc w:val="both"/>
        <w:rPr>
          <w:color w:val="auto"/>
          <w:szCs w:val="28"/>
        </w:rPr>
      </w:pPr>
      <w:r w:rsidRPr="00DB1114">
        <w:rPr>
          <w:color w:val="auto"/>
          <w:szCs w:val="28"/>
        </w:rPr>
        <w:t>Таким чином освітлення є достатнім і задовольняє діючим законодавчим нормам.</w:t>
      </w:r>
    </w:p>
    <w:p w14:paraId="4208641F"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Шумом називається сукупність всіх звуків на робочому місці, які виникають під час виробничого процесу. Наслідком шкідливої дії шуму можуть бути професійні захворювання, підвищення загальної захворюваності, зниження працездатності, підвищення ступеня ризику травм та нещасних випадків, зниження продуктивності праці.</w:t>
      </w:r>
    </w:p>
    <w:p w14:paraId="56F5C683"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 xml:space="preserve">В Україні і міжнародній організації зі стандартизації застосовується принцип нормування шуму на основі гранично допустимих рівнів звукового тиску в октавних смугах частот. Граничні величини шуму на робочих місцях регламентуються відповідними нормами. </w:t>
      </w:r>
      <w:r w:rsidRPr="00DB1114">
        <w:rPr>
          <w:rFonts w:eastAsia="Calibri"/>
          <w:color w:val="auto"/>
          <w:szCs w:val="28"/>
        </w:rPr>
        <w:tab/>
      </w:r>
    </w:p>
    <w:p w14:paraId="2DCD73D8"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В даному приміщенні джерелами шуму є лише вентилятори системного блоку ПК. По технічні документації сумарний шум не перевищує 32 дБА, що задовольняє нормативним вимогам [8].</w:t>
      </w:r>
    </w:p>
    <w:p w14:paraId="3DE200A8"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Єдиною причиною виникнення пожежі (окрім випадкового чи навмисного підпалу) може бути незадовільний стан електроприладів та електропроводки.[2]</w:t>
      </w:r>
    </w:p>
    <w:p w14:paraId="2240090C"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 xml:space="preserve">У всіх службових приміщеннях обов’язково повинен бути </w:t>
      </w:r>
      <w:r w:rsidR="002D438A">
        <w:rPr>
          <w:rFonts w:eastAsia="Calibri"/>
          <w:color w:val="auto"/>
          <w:szCs w:val="28"/>
        </w:rPr>
        <w:t>«</w:t>
      </w:r>
      <w:r w:rsidRPr="00DB1114">
        <w:rPr>
          <w:rFonts w:eastAsia="Calibri"/>
          <w:color w:val="auto"/>
          <w:szCs w:val="28"/>
        </w:rPr>
        <w:t>План евакуації людей при виникненні пожежі</w:t>
      </w:r>
      <w:r w:rsidR="002D438A">
        <w:rPr>
          <w:rFonts w:eastAsia="Calibri"/>
          <w:color w:val="auto"/>
          <w:szCs w:val="28"/>
        </w:rPr>
        <w:t>»</w:t>
      </w:r>
      <w:r w:rsidRPr="00DB1114">
        <w:rPr>
          <w:rFonts w:eastAsia="Calibri"/>
          <w:color w:val="auto"/>
          <w:szCs w:val="28"/>
        </w:rPr>
        <w:t>, що регламентує дії персоналу у випадку виникнення пожежі та вказує місця розташування пожежної техніки.</w:t>
      </w:r>
    </w:p>
    <w:p w14:paraId="0DA7C6F0"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Категорія пожежонебезпеки встановлюється для найбільш несприятливого, щодо пожежі або вибуху періоду, виходячи з виду горючих речовин і матеріалів, які перебувають в апаратах і приміщеннях, їхньої кількості, пожежне небезпечних властивостей, а також особливостей технологічних процесів.</w:t>
      </w:r>
    </w:p>
    <w:p w14:paraId="788793CA"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В приміщенні установлена пожежна сигналізація Ю9079, оповіщувач ССУ-1П комбінований з пульсуючою індикацією, що реагує на задимленість та температуру. Сигналізація приміщення підключена до централізованого інформаційного пункту, від якого у випадку виникнення пожежі сигнал передається на пожежну частину. Крім цього в приміщенні знаходиться 2 вогнегасника типу ОУ-5.[3]</w:t>
      </w:r>
    </w:p>
    <w:p w14:paraId="043DABD7"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 xml:space="preserve">Для приміщення, в якому працюють менш ніж 25 людей, та відстань від будь-якого робочого місця не перевищує 25 метрів згідно норм досить одного виходу евакуації. </w:t>
      </w:r>
    </w:p>
    <w:p w14:paraId="4CF60988"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 xml:space="preserve">Дане приміщення відповідно до нормативної документації відноситься до зони П-IIа й до категорії вибухо- і пожежної небезпеки В. Можливими причинами виникнення пожежі можуть бути: несправність електроустаткування, перевантаження електромережі, коротке замикання й порушення протипожежного режиму (використання побутових нагрівальних приладів, паління). </w:t>
      </w:r>
    </w:p>
    <w:p w14:paraId="15D8899D"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Розглянуте приміщення обладнане датчиками централізованої системи пожежної сигналізації Ю9079. Керівником персоналу призначене відповідальна особа, яка відповідає за дотримання персоналом вимог пожежної безпеки. Розроблено план евакуації персоналу офісного приміщення.</w:t>
      </w:r>
    </w:p>
    <w:p w14:paraId="2F241265"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Відповідно до вимог нормативних актів з метою недопущення пожеж або зменшення небезпеки й шкоди, які можуть створити пожежі, у приміщенні застосовується комплекс протипожежних заходів.</w:t>
      </w:r>
    </w:p>
    <w:p w14:paraId="15E275AD" w14:textId="77777777" w:rsidR="0028600E" w:rsidRPr="00DB1114" w:rsidRDefault="0028600E" w:rsidP="001E1BAB">
      <w:pPr>
        <w:spacing w:after="0"/>
        <w:ind w:firstLine="567"/>
        <w:jc w:val="both"/>
        <w:rPr>
          <w:color w:val="auto"/>
          <w:szCs w:val="28"/>
        </w:rPr>
      </w:pPr>
      <w:r w:rsidRPr="00DB1114">
        <w:rPr>
          <w:color w:val="auto"/>
          <w:szCs w:val="28"/>
          <w:shd w:val="clear" w:color="auto" w:fill="FFFFFF"/>
        </w:rPr>
        <w:t xml:space="preserve">Під час роботи проектувальника неминучим є використання персонального комп’ютера, який є потенційним джерелом шкідливих та небезпечних виробничих факторів, що несприятливо впливають на стан здоров’я  робітника. </w:t>
      </w:r>
    </w:p>
    <w:p w14:paraId="2BC91E2E" w14:textId="77777777" w:rsidR="0028600E" w:rsidRPr="00DB1114" w:rsidRDefault="0028600E" w:rsidP="001E1BAB">
      <w:pPr>
        <w:spacing w:after="0"/>
        <w:ind w:firstLine="567"/>
        <w:jc w:val="both"/>
        <w:rPr>
          <w:color w:val="auto"/>
          <w:szCs w:val="28"/>
        </w:rPr>
      </w:pPr>
      <w:r w:rsidRPr="00DB1114">
        <w:rPr>
          <w:color w:val="auto"/>
          <w:szCs w:val="28"/>
          <w:shd w:val="clear" w:color="auto" w:fill="FFFFFF"/>
        </w:rPr>
        <w:t>На робочому місці користувач ПК може піддаватися впливу несприятливих мікрокліматичних умов, некоректного рівня освітленості, підвищеного рівня виробничого шуму, високої напруга електричної мережі тощо. Робота з ПК супроводжується також підвищеним ступенем напруженості трудового процесу. При систематичному впливі виробничих факторів, які не відповідають нормативним показникам, зростає рівень професійно зумовленої захворюваності працюючих та можуть виникнути захворювання органів зору, руху, нервової системи. Таким чином, виявлення, аналіз та запобігання впливу небезпечних та шкідливих факторів виробництва користувача ПК є необхідною умовою запобігання негативних наслідків впливу шкідливих факторів.</w:t>
      </w:r>
    </w:p>
    <w:p w14:paraId="5D978441" w14:textId="77777777" w:rsidR="0028600E" w:rsidRPr="00DB1114" w:rsidRDefault="0028600E" w:rsidP="001E1BAB">
      <w:pPr>
        <w:spacing w:after="0"/>
        <w:ind w:firstLine="709"/>
        <w:jc w:val="both"/>
        <w:rPr>
          <w:rFonts w:eastAsia="Calibri"/>
          <w:color w:val="auto"/>
          <w:szCs w:val="28"/>
        </w:rPr>
      </w:pPr>
      <w:r w:rsidRPr="00DB1114">
        <w:rPr>
          <w:rFonts w:eastAsia="Calibri"/>
          <w:color w:val="auto"/>
          <w:szCs w:val="28"/>
        </w:rPr>
        <w:t>В даному розділі були розглянуті основні вимоги до охорони праці у приміщеннях, в яких зазвичай працюють оператори ЕОМ. Зазначено вимоги до освітлення, мікроклімату приміщення, рівня шуму. Приділено увагу пожежній безпеці – визначені категорії приміщень за вибухо- та пожежною небезпекою, клас можливих пожеж. Встановлені необхідні типи пожежної сигналізації та вогнегасників.</w:t>
      </w:r>
    </w:p>
    <w:p w14:paraId="18B99EA3" w14:textId="77777777" w:rsidR="0028600E" w:rsidRPr="00DB1114" w:rsidRDefault="0028600E" w:rsidP="001E1BAB">
      <w:pPr>
        <w:spacing w:after="0"/>
        <w:rPr>
          <w:color w:val="auto"/>
          <w:szCs w:val="28"/>
        </w:rPr>
      </w:pPr>
      <w:r w:rsidRPr="00DB1114">
        <w:rPr>
          <w:color w:val="auto"/>
          <w:szCs w:val="28"/>
        </w:rPr>
        <w:br w:type="page"/>
      </w:r>
    </w:p>
    <w:p w14:paraId="240791B5" w14:textId="77777777" w:rsidR="00A24252" w:rsidRPr="00DB1114" w:rsidRDefault="00320D75" w:rsidP="001E1BAB">
      <w:pPr>
        <w:pStyle w:val="13"/>
        <w:keepNext w:val="0"/>
        <w:tabs>
          <w:tab w:val="left" w:pos="993"/>
        </w:tabs>
        <w:spacing w:before="0" w:after="0"/>
        <w:ind w:firstLine="709"/>
        <w:rPr>
          <w:sz w:val="28"/>
          <w:szCs w:val="28"/>
          <w:lang w:val="uk-UA"/>
        </w:rPr>
      </w:pPr>
      <w:r w:rsidRPr="00DB1114">
        <w:rPr>
          <w:sz w:val="28"/>
          <w:szCs w:val="28"/>
          <w:lang w:val="uk-UA"/>
        </w:rPr>
        <w:t>ВИСНОВКИ</w:t>
      </w:r>
    </w:p>
    <w:p w14:paraId="516D92F6" w14:textId="77777777" w:rsidR="00A24252" w:rsidRPr="00DB1114" w:rsidRDefault="00A24252" w:rsidP="001E1BAB">
      <w:pPr>
        <w:tabs>
          <w:tab w:val="left" w:pos="993"/>
        </w:tabs>
        <w:spacing w:after="0"/>
        <w:ind w:firstLine="709"/>
        <w:jc w:val="both"/>
      </w:pPr>
    </w:p>
    <w:p w14:paraId="73ABC8C5" w14:textId="77777777" w:rsidR="00320D75" w:rsidRPr="00DB1114" w:rsidRDefault="00320D75" w:rsidP="001E1BAB">
      <w:pPr>
        <w:spacing w:after="0"/>
        <w:jc w:val="both"/>
        <w:rPr>
          <w:color w:val="auto"/>
          <w:szCs w:val="28"/>
        </w:rPr>
      </w:pPr>
      <w:r w:rsidRPr="00DB1114">
        <w:rPr>
          <w:color w:val="auto"/>
          <w:szCs w:val="28"/>
        </w:rPr>
        <w:t xml:space="preserve">Стрімкий розвиток інформаційних мереж породжує проблему </w:t>
      </w:r>
      <w:r w:rsidRPr="00DB1114">
        <w:rPr>
          <w:color w:val="FF0000"/>
          <w:szCs w:val="28"/>
        </w:rPr>
        <w:t>управління різнорідними мережами</w:t>
      </w:r>
      <w:r w:rsidRPr="00DB1114">
        <w:rPr>
          <w:color w:val="auto"/>
          <w:szCs w:val="28"/>
        </w:rPr>
        <w:t xml:space="preserve">. У даній атестаційної роботі вирішувалося завдання </w:t>
      </w:r>
      <w:r w:rsidRPr="00DB1114">
        <w:rPr>
          <w:color w:val="FF0000"/>
          <w:szCs w:val="28"/>
        </w:rPr>
        <w:t>побудови інтелектуальної системи управління інформаційними мережами</w:t>
      </w:r>
      <w:r w:rsidRPr="00DB1114">
        <w:rPr>
          <w:color w:val="auto"/>
          <w:szCs w:val="28"/>
        </w:rPr>
        <w:t>. У роботі отримані наступні результати.</w:t>
      </w:r>
    </w:p>
    <w:p w14:paraId="204232DE" w14:textId="77777777" w:rsidR="00320D75" w:rsidRPr="00DB1114" w:rsidRDefault="00320D75" w:rsidP="001E1BAB">
      <w:pPr>
        <w:spacing w:after="0"/>
        <w:jc w:val="both"/>
        <w:rPr>
          <w:color w:val="auto"/>
          <w:szCs w:val="28"/>
        </w:rPr>
      </w:pPr>
      <w:r w:rsidRPr="00DB1114">
        <w:rPr>
          <w:color w:val="auto"/>
          <w:szCs w:val="28"/>
          <w:highlight w:val="white"/>
        </w:rPr>
        <w:t>Було досліджено питання визначення якості зображень та фотографій. Було проведено дослідження з вибору кращих характеристик які можуть бути взяті з зображення. Було вибрано алгоритм для класифікатора та підібрані його оптимальні параметри.</w:t>
      </w:r>
    </w:p>
    <w:p w14:paraId="26A62785" w14:textId="77777777" w:rsidR="00320D75" w:rsidRPr="00DB1114" w:rsidRDefault="00320D75" w:rsidP="001E1BAB">
      <w:pPr>
        <w:spacing w:after="0"/>
        <w:jc w:val="both"/>
        <w:rPr>
          <w:color w:val="auto"/>
          <w:szCs w:val="28"/>
        </w:rPr>
      </w:pPr>
      <w:r w:rsidRPr="00DB1114">
        <w:rPr>
          <w:color w:val="auto"/>
          <w:szCs w:val="28"/>
          <w:highlight w:val="white"/>
        </w:rPr>
        <w:t>Обрані алгоритми та характеристики дозволили досягти гарної точності при оцінюванні зображень та при порівняннях цих зображень. Результати можуть бути далі покращені, якщо збільшити навчальну вибірку та вручну класифікувати її.</w:t>
      </w:r>
    </w:p>
    <w:p w14:paraId="4F46EDFC" w14:textId="77777777" w:rsidR="00320D75" w:rsidRPr="00DB1114" w:rsidRDefault="00320D75" w:rsidP="001E1BAB">
      <w:pPr>
        <w:spacing w:after="0"/>
        <w:jc w:val="both"/>
        <w:rPr>
          <w:color w:val="auto"/>
          <w:szCs w:val="28"/>
        </w:rPr>
      </w:pPr>
      <w:r w:rsidRPr="00DB1114">
        <w:rPr>
          <w:color w:val="auto"/>
          <w:szCs w:val="28"/>
          <w:highlight w:val="white"/>
        </w:rPr>
        <w:t>Для зручності користування, була створена програма, яка реалізує алгоритм оцінювання зображення та веб клієнт до цієї програми, що дозволяє користуватися їй з будь-якого сучасного пристрою. Ця програма була розгорнута у хмарі в мережі Інтернет.</w:t>
      </w:r>
    </w:p>
    <w:p w14:paraId="6F24C020" w14:textId="77777777" w:rsidR="00320D75" w:rsidRPr="00DB1114" w:rsidRDefault="00320D75" w:rsidP="001E1BAB">
      <w:pPr>
        <w:spacing w:after="0"/>
        <w:jc w:val="both"/>
        <w:rPr>
          <w:color w:val="auto"/>
          <w:szCs w:val="28"/>
        </w:rPr>
      </w:pPr>
      <w:r w:rsidRPr="00DB1114">
        <w:rPr>
          <w:color w:val="auto"/>
          <w:szCs w:val="28"/>
          <w:highlight w:val="red"/>
        </w:rPr>
        <w:t>Доповнить по аналогии</w:t>
      </w:r>
    </w:p>
    <w:p w14:paraId="6FEB74D2" w14:textId="77777777" w:rsidR="00A24252" w:rsidRPr="00DB1114" w:rsidRDefault="00A24252" w:rsidP="001E1BAB">
      <w:pPr>
        <w:tabs>
          <w:tab w:val="left" w:pos="993"/>
        </w:tabs>
        <w:spacing w:after="0"/>
        <w:ind w:firstLine="709"/>
        <w:jc w:val="both"/>
        <w:rPr>
          <w:color w:val="FF0000"/>
        </w:rPr>
      </w:pPr>
      <w:r w:rsidRPr="00DB1114">
        <w:rPr>
          <w:color w:val="FF0000"/>
        </w:rPr>
        <w:t>Стремительное развитие информационных сетей порождает проблему управления разнородными сетями. В данной аттестационной работе решалась задача построения интеллектуальной системы управления информационными сетями. В работе получены следующие результаты.</w:t>
      </w:r>
    </w:p>
    <w:p w14:paraId="36ED9D64" w14:textId="77777777" w:rsidR="00A24252" w:rsidRPr="00DB1114" w:rsidRDefault="00A24252" w:rsidP="001E1BAB">
      <w:pPr>
        <w:pStyle w:val="a"/>
        <w:numPr>
          <w:ilvl w:val="0"/>
          <w:numId w:val="14"/>
        </w:numPr>
        <w:tabs>
          <w:tab w:val="left" w:pos="993"/>
        </w:tabs>
        <w:ind w:left="0" w:firstLine="709"/>
        <w:rPr>
          <w:color w:val="FF0000"/>
          <w:lang w:val="uk-UA"/>
        </w:rPr>
      </w:pPr>
      <w:r w:rsidRPr="00DB1114">
        <w:rPr>
          <w:color w:val="FF0000"/>
          <w:lang w:val="uk-UA"/>
        </w:rPr>
        <w:t xml:space="preserve">Проанализированы международные стандарты и рекомендации, относящиеся к системам управления телекоммуникационными сетями. Установлено, что система управления информационными сетями должна основываться на схеме управления типа </w:t>
      </w:r>
      <w:r w:rsidR="002D438A">
        <w:rPr>
          <w:color w:val="FF0000"/>
          <w:lang w:val="uk-UA"/>
        </w:rPr>
        <w:t>«</w:t>
      </w:r>
      <w:r w:rsidRPr="00DB1114">
        <w:rPr>
          <w:color w:val="FF0000"/>
          <w:lang w:val="uk-UA"/>
        </w:rPr>
        <w:t>агент-менеджер</w:t>
      </w:r>
      <w:r w:rsidR="002D438A">
        <w:rPr>
          <w:color w:val="FF0000"/>
          <w:lang w:val="uk-UA"/>
        </w:rPr>
        <w:t>»</w:t>
      </w:r>
      <w:r w:rsidRPr="00DB1114">
        <w:rPr>
          <w:color w:val="FF0000"/>
          <w:lang w:val="uk-UA"/>
        </w:rPr>
        <w:t>, при этом на каждом из управляемых устройств должна быть расположена специальная программа-агент, которая осуществляет непосредственное управления устройством, согласно команде, поступившей от менеджера. Такая архитектура предложена в международном стандарте управления открытыми системами OSI. Концепция TMN, которая расширяет и детализирует модель управления OSI, предполагает использование иерархической информационной структуры, а также определяет модель функций сетевого управления, которые должна реализовывать система.</w:t>
      </w:r>
    </w:p>
    <w:p w14:paraId="54BBDDF8" w14:textId="77777777" w:rsidR="00A24252" w:rsidRPr="00DB1114" w:rsidRDefault="00A24252" w:rsidP="001E1BAB">
      <w:pPr>
        <w:pStyle w:val="a"/>
        <w:tabs>
          <w:tab w:val="left" w:pos="993"/>
        </w:tabs>
        <w:ind w:left="0" w:firstLine="709"/>
        <w:rPr>
          <w:color w:val="FF0000"/>
          <w:lang w:val="uk-UA"/>
        </w:rPr>
      </w:pPr>
      <w:r w:rsidRPr="00DB1114">
        <w:rPr>
          <w:color w:val="FF0000"/>
          <w:lang w:val="uk-UA"/>
        </w:rPr>
        <w:t>Основываясь на требованиях международных стандартов, предложена архитектура интеллектуальной  системы управления информационными сетями. В основу этой архитектуры положена иерархическая модель TMN, а также модель функций сетевого управления FCAPS. Концепция TMN была упрощена касательно взаимодействия между агентами и менеджерами, поскольку вместо протокола CMIP, который рекомендуется TMN, использован протокол SNMP, который получил широкое распространение среди производителей сетевого оборудования.</w:t>
      </w:r>
    </w:p>
    <w:p w14:paraId="463F485D" w14:textId="77777777" w:rsidR="00A24252" w:rsidRPr="00DB1114" w:rsidRDefault="00A24252" w:rsidP="001E1BAB">
      <w:pPr>
        <w:pStyle w:val="a"/>
        <w:tabs>
          <w:tab w:val="left" w:pos="993"/>
        </w:tabs>
        <w:ind w:left="0" w:firstLine="709"/>
        <w:rPr>
          <w:color w:val="FF0000"/>
          <w:lang w:val="uk-UA"/>
        </w:rPr>
      </w:pPr>
      <w:r w:rsidRPr="00DB1114">
        <w:rPr>
          <w:color w:val="FF0000"/>
          <w:lang w:val="uk-UA"/>
        </w:rPr>
        <w:t xml:space="preserve">Анализ существующих систем управления информационными сетями,  предлагаемых на современном рынке, показал, что эти системы не обладают полным функционалом модели FCAPS. Cистемы, которые в большей степени реализуют функции модели FCAPS, оказались чрезвычайно дорогостоящими, а более дешевые продукты, реализуют  лишь одну или несколько из функций. </w:t>
      </w:r>
    </w:p>
    <w:p w14:paraId="04C7E664" w14:textId="77777777" w:rsidR="00A24252" w:rsidRPr="00DB1114" w:rsidRDefault="00A24252" w:rsidP="001E1BAB">
      <w:pPr>
        <w:pStyle w:val="a"/>
        <w:tabs>
          <w:tab w:val="left" w:pos="993"/>
        </w:tabs>
        <w:ind w:left="0" w:firstLine="709"/>
        <w:rPr>
          <w:color w:val="FF0000"/>
          <w:lang w:val="uk-UA"/>
        </w:rPr>
      </w:pPr>
      <w:r w:rsidRPr="00DB1114">
        <w:rPr>
          <w:color w:val="FF0000"/>
          <w:lang w:val="uk-UA"/>
        </w:rPr>
        <w:t>Проанализированы достоинства и недостатки протокола SNMP, который  получил широкое распространение в существующих системах управления сетями.  К достоинствам отнесено то, что агенты и менеджеры SNMP просты в программной реализации и использовании. Недостатком же является тот факт, что протокол SNMP имеет плохую информационную безопасность (особенно в версиях 1.x), а также ограниченную область применения (с его помощью решаются только задачи контроля ошибок и управления конфигурацией и производительностью). Слабая информационная защищенность протокола SNMP была решена в более новых версиях (2 и выше).</w:t>
      </w:r>
    </w:p>
    <w:p w14:paraId="03DE2C33" w14:textId="77777777" w:rsidR="00A24252" w:rsidRPr="00DB1114" w:rsidRDefault="00A24252" w:rsidP="001E1BAB">
      <w:pPr>
        <w:pStyle w:val="a"/>
        <w:tabs>
          <w:tab w:val="left" w:pos="993"/>
        </w:tabs>
        <w:ind w:left="0" w:firstLine="709"/>
        <w:rPr>
          <w:color w:val="FF0000"/>
          <w:lang w:val="uk-UA"/>
        </w:rPr>
      </w:pPr>
      <w:r w:rsidRPr="00DB1114">
        <w:rPr>
          <w:color w:val="FF0000"/>
          <w:lang w:val="uk-UA"/>
        </w:rPr>
        <w:t xml:space="preserve">На основе мультиагентного подхода, предложена архитектура системы управления информационными сетями, в которой предусматривается использование схемы управления </w:t>
      </w:r>
      <w:r w:rsidR="002D438A">
        <w:rPr>
          <w:color w:val="FF0000"/>
          <w:lang w:val="uk-UA"/>
        </w:rPr>
        <w:t>«</w:t>
      </w:r>
      <w:r w:rsidRPr="00DB1114">
        <w:rPr>
          <w:color w:val="FF0000"/>
          <w:lang w:val="uk-UA"/>
        </w:rPr>
        <w:t>агент-менеджер</w:t>
      </w:r>
      <w:r w:rsidR="002D438A">
        <w:rPr>
          <w:color w:val="FF0000"/>
          <w:lang w:val="uk-UA"/>
        </w:rPr>
        <w:t>»</w:t>
      </w:r>
      <w:r w:rsidRPr="00DB1114">
        <w:rPr>
          <w:color w:val="FF0000"/>
          <w:lang w:val="uk-UA"/>
        </w:rPr>
        <w:t xml:space="preserve"> и иерархической структуры с множеством агентов. Использование мультиагентного подхода позволило распределить задачи обработки данных между несколькими менеджерами. </w:t>
      </w:r>
    </w:p>
    <w:p w14:paraId="7D5257E5" w14:textId="77777777" w:rsidR="00A24252" w:rsidRPr="00DB1114" w:rsidRDefault="00A24252" w:rsidP="001E1BAB">
      <w:pPr>
        <w:pStyle w:val="a"/>
        <w:tabs>
          <w:tab w:val="left" w:pos="993"/>
        </w:tabs>
        <w:ind w:left="0" w:firstLine="709"/>
        <w:rPr>
          <w:color w:val="FF0000"/>
          <w:lang w:val="uk-UA"/>
        </w:rPr>
      </w:pPr>
      <w:r w:rsidRPr="00DB1114">
        <w:rPr>
          <w:color w:val="FF0000"/>
          <w:lang w:val="uk-UA"/>
        </w:rPr>
        <w:t xml:space="preserve">Анализ поставленной задачи показал, что в такой системе как система управления информационными сетями можно широко использовать методы и алгоритмы Data Mining, поскольку управление сетью подразумевает оперирование с большими объемами данных.  В качестве примера использования Data Mining приведена задача прогнозирования значения критических параметров сети. Для такой задачи разработана модель искусственной нейронной сети, которая обучается с учителем на основании статистической информации, собранной о сети. </w:t>
      </w:r>
    </w:p>
    <w:p w14:paraId="5B02F54F" w14:textId="77777777" w:rsidR="00A24252" w:rsidRPr="00DB1114" w:rsidRDefault="00A24252" w:rsidP="001E1BAB">
      <w:pPr>
        <w:pStyle w:val="a"/>
        <w:tabs>
          <w:tab w:val="left" w:pos="993"/>
        </w:tabs>
        <w:ind w:left="0" w:firstLine="709"/>
        <w:rPr>
          <w:color w:val="FF0000"/>
          <w:lang w:val="uk-UA"/>
        </w:rPr>
      </w:pPr>
      <w:r w:rsidRPr="00DB1114">
        <w:rPr>
          <w:color w:val="FF0000"/>
          <w:lang w:val="uk-UA"/>
        </w:rPr>
        <w:t xml:space="preserve">На основе предложенной архитектуры интеллектуальной системы управления информационными сетями, разработана процедура взаимодействия менеджеров различного уровня с агентами в этой системе. Также программно реализован модуль </w:t>
      </w:r>
      <w:r w:rsidR="002D438A">
        <w:rPr>
          <w:color w:val="FF0000"/>
          <w:lang w:val="uk-UA"/>
        </w:rPr>
        <w:t>«</w:t>
      </w:r>
      <w:r w:rsidRPr="00DB1114">
        <w:rPr>
          <w:color w:val="FF0000"/>
          <w:lang w:val="uk-UA"/>
        </w:rPr>
        <w:t>Performance monitor</w:t>
      </w:r>
      <w:r w:rsidR="002D438A">
        <w:rPr>
          <w:color w:val="FF0000"/>
          <w:lang w:val="uk-UA"/>
        </w:rPr>
        <w:t>»</w:t>
      </w:r>
      <w:r w:rsidRPr="00DB1114">
        <w:rPr>
          <w:color w:val="FF0000"/>
          <w:lang w:val="uk-UA"/>
        </w:rPr>
        <w:t>, задачами которого является мониторинг состояния сети и отдельных ее хостов, а также прогнозирование значения загрузки центрального процессора коммутаторов и маршрутизаторов в зависимости от количества подключенных пользователей и объема передаваемой через этот узел информации. Реализованный модуль имеет web-интерфейс, что позволяет использовать его на любом компьютере без предварительной установки.</w:t>
      </w:r>
    </w:p>
    <w:p w14:paraId="1B89C120" w14:textId="77777777" w:rsidR="00A24252" w:rsidRPr="00DB1114" w:rsidRDefault="00A24252" w:rsidP="001E1BAB">
      <w:pPr>
        <w:tabs>
          <w:tab w:val="left" w:pos="993"/>
        </w:tabs>
        <w:spacing w:after="0"/>
        <w:ind w:firstLine="709"/>
        <w:rPr>
          <w:color w:val="FF0000"/>
        </w:rPr>
      </w:pPr>
    </w:p>
    <w:p w14:paraId="0EC2B1E8" w14:textId="77777777" w:rsidR="00E836CB" w:rsidRPr="00DB1114" w:rsidRDefault="00E836CB" w:rsidP="001E1BAB">
      <w:pPr>
        <w:spacing w:after="0"/>
        <w:ind w:firstLine="0"/>
        <w:rPr>
          <w:color w:val="FF0000"/>
          <w:szCs w:val="28"/>
        </w:rPr>
      </w:pPr>
    </w:p>
    <w:p w14:paraId="5E2FDD7B" w14:textId="77777777" w:rsidR="00E836CB" w:rsidRPr="00DB1114" w:rsidRDefault="00E836CB" w:rsidP="001E1BAB">
      <w:pPr>
        <w:spacing w:after="0"/>
        <w:ind w:firstLine="0"/>
        <w:rPr>
          <w:color w:val="FF0000"/>
          <w:szCs w:val="28"/>
        </w:rPr>
      </w:pPr>
    </w:p>
    <w:p w14:paraId="6D50AD78" w14:textId="77777777" w:rsidR="00E836CB" w:rsidRPr="00DB1114" w:rsidRDefault="00E836CB" w:rsidP="001E1BAB">
      <w:pPr>
        <w:spacing w:after="0"/>
        <w:ind w:firstLine="0"/>
        <w:rPr>
          <w:color w:val="auto"/>
          <w:szCs w:val="28"/>
        </w:rPr>
      </w:pPr>
    </w:p>
    <w:p w14:paraId="4B1BC31D" w14:textId="77777777" w:rsidR="00E836CB" w:rsidRPr="00DB1114" w:rsidRDefault="00E836CB" w:rsidP="001E1BAB">
      <w:pPr>
        <w:spacing w:after="0"/>
        <w:ind w:firstLine="0"/>
        <w:rPr>
          <w:color w:val="auto"/>
          <w:szCs w:val="28"/>
        </w:rPr>
      </w:pPr>
    </w:p>
    <w:p w14:paraId="03190662" w14:textId="77777777" w:rsidR="00E836CB" w:rsidRPr="00DB1114" w:rsidRDefault="008C5CD1" w:rsidP="001E1BAB">
      <w:pPr>
        <w:pStyle w:val="1"/>
        <w:keepNext w:val="0"/>
        <w:keepLines w:val="0"/>
        <w:pageBreakBefore/>
        <w:spacing w:before="0"/>
        <w:contextualSpacing w:val="0"/>
        <w:jc w:val="center"/>
        <w:rPr>
          <w:rFonts w:ascii="Times New Roman" w:hAnsi="Times New Roman" w:cs="Times New Roman"/>
          <w:b/>
          <w:color w:val="auto"/>
          <w:sz w:val="28"/>
          <w:szCs w:val="28"/>
        </w:rPr>
      </w:pPr>
      <w:bookmarkStart w:id="83" w:name="h.v9iqwinhg2ug" w:colFirst="0" w:colLast="0"/>
      <w:bookmarkEnd w:id="83"/>
      <w:r w:rsidRPr="00DB1114">
        <w:rPr>
          <w:rFonts w:ascii="Times New Roman" w:hAnsi="Times New Roman" w:cs="Times New Roman"/>
          <w:b/>
          <w:color w:val="auto"/>
          <w:sz w:val="28"/>
          <w:szCs w:val="28"/>
        </w:rPr>
        <w:t>СПИСОК ЛІТЕРАТУРИ</w:t>
      </w:r>
    </w:p>
    <w:p w14:paraId="72167EB8" w14:textId="77777777" w:rsidR="008C5CD1" w:rsidRPr="00DB1114" w:rsidRDefault="008C5CD1" w:rsidP="001E1BAB">
      <w:pPr>
        <w:spacing w:after="0"/>
        <w:jc w:val="center"/>
        <w:rPr>
          <w:b/>
        </w:rPr>
      </w:pPr>
      <w:r w:rsidRPr="00DB1114">
        <w:rPr>
          <w:b/>
        </w:rPr>
        <w:t>Раздел 1</w:t>
      </w:r>
    </w:p>
    <w:p w14:paraId="64083D9F" w14:textId="77777777" w:rsidR="008C5CD1" w:rsidRPr="00DB1114" w:rsidRDefault="008C5CD1" w:rsidP="001E1BAB">
      <w:pPr>
        <w:spacing w:after="0"/>
        <w:jc w:val="both"/>
      </w:pPr>
      <w:r w:rsidRPr="00DB1114">
        <w:t xml:space="preserve">Мирошников М.М., Лисовский В.А., Филиппов Е.В. и др. Иконика в физиологии и медицине // Под ред. Уголева А.М. АH СССР. Отд-ние физиологии. Л.: Наука, 1987. 392 с. </w:t>
      </w:r>
    </w:p>
    <w:p w14:paraId="2B30F95E" w14:textId="77777777" w:rsidR="008C5CD1" w:rsidRPr="00DB1114" w:rsidRDefault="008C5CD1" w:rsidP="001E1BAB">
      <w:pPr>
        <w:spacing w:after="0"/>
        <w:jc w:val="both"/>
      </w:pPr>
      <w:r w:rsidRPr="00DB1114">
        <w:t xml:space="preserve">2 Фисенко Т.Ю. и др. Аппаратно-программные средства МАГИСОФТ в задачах экспертизы живописи // 1 научная конференция </w:t>
      </w:r>
      <w:r w:rsidR="002D438A">
        <w:t>«</w:t>
      </w:r>
      <w:r w:rsidRPr="00DB1114">
        <w:t>Экспертиза произведений изобразительного искусства</w:t>
      </w:r>
      <w:r w:rsidR="002D438A">
        <w:t>»</w:t>
      </w:r>
      <w:r w:rsidRPr="00DB1114">
        <w:t xml:space="preserve">. Тезисы докладов. М., 1995. C.18-20. </w:t>
      </w:r>
    </w:p>
    <w:p w14:paraId="10DB679D" w14:textId="77777777" w:rsidR="008C5CD1" w:rsidRPr="00DB1114" w:rsidRDefault="008C5CD1" w:rsidP="001E1BAB">
      <w:pPr>
        <w:spacing w:after="0"/>
        <w:jc w:val="both"/>
      </w:pPr>
      <w:r w:rsidRPr="00DB1114">
        <w:t xml:space="preserve">3 Мирошников М.М. Теоретические основы оптикоэлектронных приборов. Л.: Машиностроение, 1983. 696 с. </w:t>
      </w:r>
    </w:p>
    <w:p w14:paraId="4C22AB0E" w14:textId="77777777" w:rsidR="008C5CD1" w:rsidRPr="00DB1114" w:rsidRDefault="008C5CD1" w:rsidP="001E1BAB">
      <w:pPr>
        <w:spacing w:after="0"/>
        <w:jc w:val="both"/>
      </w:pPr>
      <w:r w:rsidRPr="00DB1114">
        <w:t xml:space="preserve">4 Дрязгов В.Д., Колобков В.С., Петров В.С., Фисенко В.Т. Способ получения стереоскопического цветного телевизионного изображения. Патент РФ на изобретение № 2189121, 2002 г. </w:t>
      </w:r>
    </w:p>
    <w:p w14:paraId="69091AB0" w14:textId="77777777" w:rsidR="008C5CD1" w:rsidRPr="00DB1114" w:rsidRDefault="008C5CD1" w:rsidP="001E1BAB">
      <w:pPr>
        <w:spacing w:after="0"/>
        <w:jc w:val="both"/>
      </w:pPr>
      <w:r w:rsidRPr="00DB1114">
        <w:t xml:space="preserve">5 Иванов В.А., Кованько В.В., Колобков В.С., Фисенко В.Т. Способ выполнения подводных подъемно-транспортных операций. Патент РФ на изобретение № 2203829, 2003 г. </w:t>
      </w:r>
    </w:p>
    <w:p w14:paraId="1D51D3A4" w14:textId="77777777" w:rsidR="008C5CD1" w:rsidRPr="00DB1114" w:rsidRDefault="008C5CD1" w:rsidP="001E1BAB">
      <w:pPr>
        <w:spacing w:after="0"/>
        <w:jc w:val="both"/>
      </w:pPr>
      <w:r w:rsidRPr="00DB1114">
        <w:t xml:space="preserve">6 Белоусов Ю.И., Можейко В.И., Силаев Н.А., Регинский В.Д., Фисенко В.Т. Некоторые аспекты построения корабельных оптико-электронных систем //Морская радиоэлектроника, вып. 2 (12), июнь 2005. С. 23-26. </w:t>
      </w:r>
    </w:p>
    <w:p w14:paraId="6730FE29" w14:textId="77777777" w:rsidR="008C5CD1" w:rsidRPr="00DB1114" w:rsidRDefault="008C5CD1" w:rsidP="001E1BAB">
      <w:pPr>
        <w:spacing w:after="0"/>
        <w:jc w:val="both"/>
      </w:pPr>
      <w:r w:rsidRPr="00DB1114">
        <w:t xml:space="preserve">7 Можейко В.И., Фисенко В.Т., Фисенко Т.Ю. Адаптивный метод автоматического сопровождения объектов по последовательности цифровых сигналов телевизионных изображений // Материалы 4-й международной конференции </w:t>
      </w:r>
      <w:r w:rsidR="002D438A">
        <w:t>«</w:t>
      </w:r>
      <w:r w:rsidRPr="00DB1114">
        <w:t>Телевидение: передача и обработка изображений</w:t>
      </w:r>
      <w:r w:rsidR="002D438A">
        <w:t>»</w:t>
      </w:r>
      <w:r w:rsidRPr="00DB1114">
        <w:t xml:space="preserve">, С.-Пб., 2005 г. С. 91-92. </w:t>
      </w:r>
    </w:p>
    <w:p w14:paraId="5D9364F4" w14:textId="77777777" w:rsidR="008C5CD1" w:rsidRPr="00DB1114" w:rsidRDefault="008C5CD1" w:rsidP="001E1BAB">
      <w:pPr>
        <w:spacing w:after="0"/>
        <w:jc w:val="both"/>
      </w:pPr>
      <w:r w:rsidRPr="00DB1114">
        <w:t xml:space="preserve">8 Можейко В.И., Фисенко В.Т., Фисенко Т.Ю. Автоматическое сопровождение объектов в компьютерных системах обработки изображений // Оптический журнал, том 74, номер 11, 2007. С. 39-46. </w:t>
      </w:r>
      <w:r w:rsidRPr="00DB1114">
        <w:cr/>
      </w:r>
    </w:p>
    <w:p w14:paraId="7A94BA5B" w14:textId="77777777" w:rsidR="00E836CB" w:rsidRPr="00DB1114" w:rsidRDefault="001F040C" w:rsidP="001E1BAB">
      <w:pPr>
        <w:numPr>
          <w:ilvl w:val="0"/>
          <w:numId w:val="3"/>
        </w:numPr>
        <w:tabs>
          <w:tab w:val="left" w:pos="993"/>
        </w:tabs>
        <w:spacing w:after="0"/>
        <w:ind w:left="0" w:firstLine="709"/>
        <w:contextualSpacing/>
        <w:rPr>
          <w:color w:val="auto"/>
          <w:szCs w:val="28"/>
        </w:rPr>
      </w:pPr>
      <w:hyperlink r:id="rId172">
        <w:r w:rsidR="00041425" w:rsidRPr="00DB1114">
          <w:rPr>
            <w:color w:val="auto"/>
            <w:szCs w:val="28"/>
            <w:u w:val="single"/>
          </w:rPr>
          <w:t>https://services.open.xerox.com/WebApp2.svc/aesthetic-search/</w:t>
        </w:r>
      </w:hyperlink>
    </w:p>
    <w:p w14:paraId="36BE2D78" w14:textId="77777777" w:rsidR="00E836CB" w:rsidRPr="00DB1114" w:rsidRDefault="001F040C" w:rsidP="001E1BAB">
      <w:pPr>
        <w:numPr>
          <w:ilvl w:val="0"/>
          <w:numId w:val="3"/>
        </w:numPr>
        <w:tabs>
          <w:tab w:val="left" w:pos="993"/>
        </w:tabs>
        <w:spacing w:after="0"/>
        <w:ind w:left="0" w:firstLine="709"/>
        <w:contextualSpacing/>
        <w:rPr>
          <w:color w:val="auto"/>
          <w:szCs w:val="28"/>
        </w:rPr>
      </w:pPr>
      <w:hyperlink r:id="rId173">
        <w:r w:rsidR="00041425" w:rsidRPr="00DB1114">
          <w:rPr>
            <w:color w:val="auto"/>
            <w:szCs w:val="28"/>
            <w:u w:val="single"/>
          </w:rPr>
          <w:t>http://uk.wikipedia.org/wiki/%D0%9F%D1%80%D0%BE%D0%B3%D1%80%D0%B0%D0%BC%D0%BD%D0%B5_%D0%B7%D0%B0%D0%B1%D0%B5%D0%B7%D0%BF%D0%B5%D1%87%D0%B5%D0%BD%D0%BD%D1%8F_%D1%8F%D0%BA_%D0%BF%D0%BE%D1%81%D0%BB%D1%83%D0%B3%D0%B0</w:t>
        </w:r>
      </w:hyperlink>
    </w:p>
    <w:p w14:paraId="38E32A8A" w14:textId="77777777" w:rsidR="00E836CB" w:rsidRPr="00DB1114" w:rsidRDefault="001F040C" w:rsidP="001E1BAB">
      <w:pPr>
        <w:numPr>
          <w:ilvl w:val="0"/>
          <w:numId w:val="3"/>
        </w:numPr>
        <w:tabs>
          <w:tab w:val="left" w:pos="993"/>
        </w:tabs>
        <w:spacing w:after="0"/>
        <w:ind w:left="0" w:firstLine="709"/>
        <w:contextualSpacing/>
        <w:rPr>
          <w:color w:val="auto"/>
          <w:szCs w:val="28"/>
        </w:rPr>
      </w:pPr>
      <w:hyperlink r:id="rId174">
        <w:r w:rsidR="00041425" w:rsidRPr="00DB1114">
          <w:rPr>
            <w:color w:val="auto"/>
            <w:szCs w:val="28"/>
            <w:u w:val="single"/>
          </w:rPr>
          <w:t>http://uk.wikipedia.org/wiki/%D0%9C%D0%B0%D1%88%D0%B8%D0%BD%D0%BD%D0%B5_%D0%BD%D0%B0%D0%B2%D1%87%D0%B0%D0%BD%D0%BD%D1%8F</w:t>
        </w:r>
      </w:hyperlink>
    </w:p>
    <w:p w14:paraId="7DE3B0B8" w14:textId="77777777" w:rsidR="00E836CB" w:rsidRPr="00DB1114" w:rsidRDefault="001F040C" w:rsidP="001E1BAB">
      <w:pPr>
        <w:numPr>
          <w:ilvl w:val="0"/>
          <w:numId w:val="3"/>
        </w:numPr>
        <w:tabs>
          <w:tab w:val="left" w:pos="993"/>
        </w:tabs>
        <w:spacing w:after="0"/>
        <w:ind w:left="0" w:firstLine="709"/>
        <w:contextualSpacing/>
        <w:rPr>
          <w:color w:val="auto"/>
          <w:szCs w:val="28"/>
        </w:rPr>
      </w:pPr>
      <w:hyperlink r:id="rId175">
        <w:r w:rsidR="00041425" w:rsidRPr="00DB1114">
          <w:rPr>
            <w:color w:val="auto"/>
            <w:szCs w:val="28"/>
            <w:u w:val="single"/>
          </w:rPr>
          <w:t>http://zastavkin.com/html/lessons/quolity/</w:t>
        </w:r>
      </w:hyperlink>
    </w:p>
    <w:p w14:paraId="22FF72B7" w14:textId="77777777" w:rsidR="00E836CB" w:rsidRPr="00DB1114" w:rsidRDefault="001F040C" w:rsidP="001E1BAB">
      <w:pPr>
        <w:numPr>
          <w:ilvl w:val="0"/>
          <w:numId w:val="3"/>
        </w:numPr>
        <w:tabs>
          <w:tab w:val="left" w:pos="993"/>
        </w:tabs>
        <w:spacing w:after="0"/>
        <w:ind w:left="0" w:firstLine="709"/>
        <w:contextualSpacing/>
        <w:rPr>
          <w:color w:val="auto"/>
          <w:szCs w:val="28"/>
        </w:rPr>
      </w:pPr>
      <w:hyperlink r:id="rId176">
        <w:r w:rsidR="00041425" w:rsidRPr="00DB1114">
          <w:rPr>
            <w:color w:val="auto"/>
            <w:szCs w:val="28"/>
            <w:u w:val="single"/>
          </w:rPr>
          <w:t>http://uk.wikipedia.org/wiki/Instagram</w:t>
        </w:r>
      </w:hyperlink>
    </w:p>
    <w:p w14:paraId="3CE0914D" w14:textId="77777777" w:rsidR="00E836CB" w:rsidRPr="00DB1114" w:rsidRDefault="001F040C" w:rsidP="001E1BAB">
      <w:pPr>
        <w:numPr>
          <w:ilvl w:val="0"/>
          <w:numId w:val="3"/>
        </w:numPr>
        <w:tabs>
          <w:tab w:val="left" w:pos="993"/>
        </w:tabs>
        <w:spacing w:after="0"/>
        <w:ind w:left="0" w:firstLine="709"/>
        <w:contextualSpacing/>
        <w:rPr>
          <w:color w:val="auto"/>
          <w:szCs w:val="28"/>
        </w:rPr>
      </w:pPr>
      <w:hyperlink r:id="rId177">
        <w:r w:rsidR="00041425" w:rsidRPr="00DB1114">
          <w:rPr>
            <w:color w:val="auto"/>
            <w:szCs w:val="28"/>
            <w:u w:val="single"/>
          </w:rPr>
          <w:t>http://uk.wikipedia.org/wiki/%D0%94%D0%B5%D1%80%D0%B5%D0%B2%D0%BE_%D0%BF%D1%80%D0%B8%D0%B9%D0%BD%D1%8F%D1%82%D1%82%D1%8F_%D1%80%D1%96%D1%88%D0%B5%D0%BD%D1%8C</w:t>
        </w:r>
      </w:hyperlink>
    </w:p>
    <w:p w14:paraId="0E330101" w14:textId="77777777" w:rsidR="00E836CB" w:rsidRPr="00DB1114" w:rsidRDefault="001F040C" w:rsidP="001E1BAB">
      <w:pPr>
        <w:numPr>
          <w:ilvl w:val="0"/>
          <w:numId w:val="3"/>
        </w:numPr>
        <w:tabs>
          <w:tab w:val="left" w:pos="993"/>
        </w:tabs>
        <w:spacing w:after="0"/>
        <w:ind w:left="0" w:firstLine="709"/>
        <w:contextualSpacing/>
        <w:rPr>
          <w:color w:val="auto"/>
          <w:szCs w:val="28"/>
        </w:rPr>
      </w:pPr>
      <w:hyperlink r:id="rId178" w:history="1">
        <w:r w:rsidR="00577137" w:rsidRPr="00DB1114">
          <w:rPr>
            <w:rStyle w:val="af3"/>
            <w:szCs w:val="28"/>
          </w:rPr>
          <w:t>http://uk.wikipedia.org/wiki/HSB</w:t>
        </w:r>
      </w:hyperlink>
    </w:p>
    <w:p w14:paraId="55BA4885" w14:textId="77777777" w:rsidR="00577137" w:rsidRPr="00DB1114" w:rsidRDefault="00577137" w:rsidP="001E1BAB">
      <w:pPr>
        <w:spacing w:after="0"/>
        <w:jc w:val="center"/>
        <w:rPr>
          <w:b/>
          <w:color w:val="auto"/>
          <w:szCs w:val="28"/>
        </w:rPr>
      </w:pPr>
      <w:r w:rsidRPr="00DB1114">
        <w:rPr>
          <w:b/>
          <w:color w:val="auto"/>
          <w:szCs w:val="28"/>
        </w:rPr>
        <w:t>Література:</w:t>
      </w:r>
      <w:r w:rsidR="008C5CD1" w:rsidRPr="00DB1114">
        <w:rPr>
          <w:b/>
          <w:color w:val="auto"/>
          <w:szCs w:val="28"/>
        </w:rPr>
        <w:t xml:space="preserve"> 5 раздел</w:t>
      </w:r>
    </w:p>
    <w:p w14:paraId="667D0941" w14:textId="77777777" w:rsidR="00577137" w:rsidRPr="00DB1114" w:rsidRDefault="002D438A" w:rsidP="001E1BAB">
      <w:pPr>
        <w:pStyle w:val="af0"/>
        <w:numPr>
          <w:ilvl w:val="0"/>
          <w:numId w:val="12"/>
        </w:numPr>
        <w:tabs>
          <w:tab w:val="left" w:pos="0"/>
        </w:tabs>
        <w:ind w:left="0" w:firstLine="567"/>
        <w:rPr>
          <w:rFonts w:ascii="Times New Roman" w:hAnsi="Times New Roman"/>
          <w:sz w:val="28"/>
          <w:szCs w:val="28"/>
          <w:lang w:val="uk-UA"/>
        </w:rPr>
      </w:pPr>
      <w:r>
        <w:rPr>
          <w:rFonts w:ascii="Times New Roman" w:hAnsi="Times New Roman"/>
          <w:sz w:val="28"/>
          <w:szCs w:val="28"/>
          <w:lang w:val="uk-UA"/>
        </w:rPr>
        <w:t>«</w:t>
      </w:r>
      <w:r w:rsidR="00577137" w:rsidRPr="00DB1114">
        <w:rPr>
          <w:rFonts w:ascii="Times New Roman" w:hAnsi="Times New Roman"/>
          <w:sz w:val="28"/>
          <w:szCs w:val="28"/>
          <w:lang w:val="uk-UA"/>
        </w:rPr>
        <w:t>Правила охорони праці під час експлуатації ЕОМ</w:t>
      </w:r>
      <w:r>
        <w:rPr>
          <w:rFonts w:ascii="Times New Roman" w:hAnsi="Times New Roman"/>
          <w:sz w:val="28"/>
          <w:szCs w:val="28"/>
          <w:lang w:val="uk-UA"/>
        </w:rPr>
        <w:t>»</w:t>
      </w:r>
      <w:r w:rsidR="00577137" w:rsidRPr="00DB1114">
        <w:rPr>
          <w:rFonts w:ascii="Times New Roman" w:hAnsi="Times New Roman"/>
          <w:sz w:val="28"/>
          <w:szCs w:val="28"/>
          <w:lang w:val="uk-UA"/>
        </w:rPr>
        <w:t xml:space="preserve">, НПАОП 0.00–1.28–10 , наказ № 65. – [Чинний від 26–03–2010], </w:t>
      </w:r>
      <w:r w:rsidR="00577137" w:rsidRPr="00DB1114">
        <w:rPr>
          <w:rFonts w:ascii="Times New Roman" w:hAnsi="Times New Roman"/>
          <w:spacing w:val="6"/>
          <w:sz w:val="28"/>
          <w:szCs w:val="28"/>
          <w:lang w:val="uk-UA"/>
        </w:rPr>
        <w:t xml:space="preserve">[Електронний ресурс]. </w:t>
      </w:r>
      <w:r w:rsidR="00577137" w:rsidRPr="00DB1114">
        <w:rPr>
          <w:rFonts w:ascii="Times New Roman" w:hAnsi="Times New Roman"/>
          <w:sz w:val="28"/>
          <w:szCs w:val="28"/>
          <w:lang w:val="uk-UA"/>
        </w:rPr>
        <w:t>–</w:t>
      </w:r>
      <w:r w:rsidR="00577137" w:rsidRPr="00DB1114">
        <w:rPr>
          <w:rFonts w:ascii="Times New Roman" w:hAnsi="Times New Roman"/>
          <w:spacing w:val="6"/>
          <w:sz w:val="28"/>
          <w:szCs w:val="28"/>
          <w:lang w:val="uk-UA"/>
        </w:rPr>
        <w:t xml:space="preserve"> Режим доступу</w:t>
      </w:r>
      <w:r w:rsidR="00577137" w:rsidRPr="00DB1114">
        <w:rPr>
          <w:rFonts w:ascii="Times New Roman" w:hAnsi="Times New Roman"/>
          <w:spacing w:val="3"/>
          <w:sz w:val="28"/>
          <w:szCs w:val="28"/>
          <w:lang w:val="uk-UA"/>
        </w:rPr>
        <w:t>:</w:t>
      </w:r>
      <w:r w:rsidR="00577137" w:rsidRPr="00DB1114">
        <w:rPr>
          <w:rFonts w:ascii="Times New Roman" w:hAnsi="Times New Roman"/>
          <w:sz w:val="28"/>
          <w:szCs w:val="28"/>
          <w:lang w:val="uk-UA"/>
        </w:rPr>
        <w:t xml:space="preserve">  </w:t>
      </w:r>
      <w:hyperlink r:id="rId179" w:history="1">
        <w:r w:rsidR="00577137" w:rsidRPr="00DB1114">
          <w:rPr>
            <w:rStyle w:val="af3"/>
            <w:rFonts w:ascii="Times New Roman" w:hAnsi="Times New Roman"/>
            <w:color w:val="auto"/>
            <w:sz w:val="28"/>
            <w:szCs w:val="28"/>
            <w:lang w:val="uk-UA"/>
          </w:rPr>
          <w:t>http://zakon2.rada.gov.ua/laws/show/z0293–10</w:t>
        </w:r>
      </w:hyperlink>
    </w:p>
    <w:p w14:paraId="65D8F4E0" w14:textId="77777777" w:rsidR="00577137" w:rsidRPr="00DB1114" w:rsidRDefault="002D438A" w:rsidP="001E1BAB">
      <w:pPr>
        <w:pStyle w:val="af0"/>
        <w:numPr>
          <w:ilvl w:val="0"/>
          <w:numId w:val="12"/>
        </w:numPr>
        <w:tabs>
          <w:tab w:val="left" w:pos="1276"/>
        </w:tabs>
        <w:ind w:left="0" w:firstLine="567"/>
        <w:rPr>
          <w:rFonts w:ascii="Times New Roman" w:hAnsi="Times New Roman"/>
          <w:sz w:val="28"/>
          <w:szCs w:val="28"/>
          <w:lang w:val="uk-UA"/>
        </w:rPr>
      </w:pPr>
      <w:r>
        <w:rPr>
          <w:rFonts w:ascii="Times New Roman" w:hAnsi="Times New Roman"/>
          <w:sz w:val="28"/>
          <w:szCs w:val="28"/>
          <w:lang w:val="uk-UA"/>
        </w:rPr>
        <w:t>«</w:t>
      </w:r>
      <w:r w:rsidR="00577137" w:rsidRPr="00DB1114">
        <w:rPr>
          <w:rFonts w:ascii="Times New Roman" w:hAnsi="Times New Roman"/>
          <w:sz w:val="28"/>
          <w:szCs w:val="28"/>
          <w:lang w:val="uk-UA"/>
        </w:rPr>
        <w:t>Норми визначення категорій приміщень, будинків та зовнішніх установок за вибухопожежною та пожежною небезпекою</w:t>
      </w:r>
      <w:r>
        <w:rPr>
          <w:rFonts w:ascii="Times New Roman" w:hAnsi="Times New Roman"/>
          <w:sz w:val="28"/>
          <w:szCs w:val="28"/>
          <w:lang w:val="uk-UA"/>
        </w:rPr>
        <w:t>»</w:t>
      </w:r>
      <w:r w:rsidR="00577137" w:rsidRPr="00DB1114">
        <w:rPr>
          <w:rFonts w:ascii="Times New Roman" w:hAnsi="Times New Roman"/>
          <w:sz w:val="28"/>
          <w:szCs w:val="28"/>
          <w:lang w:val="uk-UA"/>
        </w:rPr>
        <w:t xml:space="preserve">, НАПБ Б.03.002–2007 (ОНТП 24–86). Наказ МНС № 833, – [Чинний від 03–12–2007], </w:t>
      </w:r>
      <w:r w:rsidR="00577137" w:rsidRPr="00DB1114">
        <w:rPr>
          <w:rFonts w:ascii="Times New Roman" w:hAnsi="Times New Roman"/>
          <w:spacing w:val="6"/>
          <w:sz w:val="28"/>
          <w:szCs w:val="28"/>
          <w:lang w:val="uk-UA"/>
        </w:rPr>
        <w:t xml:space="preserve">[Електронний ресурс]. </w:t>
      </w:r>
      <w:r w:rsidR="00577137" w:rsidRPr="00DB1114">
        <w:rPr>
          <w:rFonts w:ascii="Times New Roman" w:hAnsi="Times New Roman"/>
          <w:sz w:val="28"/>
          <w:szCs w:val="28"/>
          <w:lang w:val="uk-UA"/>
        </w:rPr>
        <w:t>–</w:t>
      </w:r>
      <w:r w:rsidR="00577137" w:rsidRPr="00DB1114">
        <w:rPr>
          <w:rFonts w:ascii="Times New Roman" w:hAnsi="Times New Roman"/>
          <w:spacing w:val="6"/>
          <w:sz w:val="28"/>
          <w:szCs w:val="28"/>
          <w:lang w:val="uk-UA"/>
        </w:rPr>
        <w:t xml:space="preserve"> Режим доступу</w:t>
      </w:r>
      <w:r w:rsidR="00577137" w:rsidRPr="00DB1114">
        <w:rPr>
          <w:rFonts w:ascii="Times New Roman" w:hAnsi="Times New Roman"/>
          <w:spacing w:val="3"/>
          <w:sz w:val="28"/>
          <w:szCs w:val="28"/>
          <w:lang w:val="uk-UA"/>
        </w:rPr>
        <w:t>:</w:t>
      </w:r>
      <w:r w:rsidR="00577137" w:rsidRPr="00DB1114">
        <w:rPr>
          <w:rFonts w:ascii="Times New Roman" w:hAnsi="Times New Roman"/>
          <w:sz w:val="28"/>
          <w:szCs w:val="28"/>
          <w:lang w:val="uk-UA"/>
        </w:rPr>
        <w:t xml:space="preserve"> </w:t>
      </w:r>
      <w:hyperlink r:id="rId180" w:history="1">
        <w:r w:rsidR="00577137" w:rsidRPr="00DB1114">
          <w:rPr>
            <w:rStyle w:val="af3"/>
            <w:rFonts w:ascii="Times New Roman" w:hAnsi="Times New Roman"/>
            <w:color w:val="auto"/>
            <w:sz w:val="28"/>
            <w:szCs w:val="28"/>
            <w:lang w:val="uk-UA"/>
          </w:rPr>
          <w:t>http://dbn.at.ua/load/21–1–0–315</w:t>
        </w:r>
      </w:hyperlink>
    </w:p>
    <w:p w14:paraId="4F3735A7" w14:textId="77777777" w:rsidR="00577137" w:rsidRPr="00DB1114" w:rsidRDefault="002D438A" w:rsidP="001E1BAB">
      <w:pPr>
        <w:pStyle w:val="af0"/>
        <w:numPr>
          <w:ilvl w:val="0"/>
          <w:numId w:val="12"/>
        </w:numPr>
        <w:tabs>
          <w:tab w:val="left" w:pos="1276"/>
        </w:tabs>
        <w:ind w:left="0" w:firstLine="567"/>
        <w:rPr>
          <w:rFonts w:ascii="Times New Roman" w:hAnsi="Times New Roman"/>
          <w:sz w:val="28"/>
          <w:szCs w:val="28"/>
          <w:lang w:val="uk-UA"/>
        </w:rPr>
      </w:pPr>
      <w:r>
        <w:rPr>
          <w:rFonts w:ascii="Times New Roman" w:hAnsi="Times New Roman"/>
          <w:sz w:val="28"/>
          <w:szCs w:val="28"/>
          <w:lang w:val="uk-UA"/>
        </w:rPr>
        <w:t>«</w:t>
      </w:r>
      <w:r w:rsidR="00577137" w:rsidRPr="00DB1114">
        <w:rPr>
          <w:rFonts w:ascii="Times New Roman" w:hAnsi="Times New Roman"/>
          <w:sz w:val="28"/>
          <w:szCs w:val="28"/>
          <w:lang w:val="uk-UA"/>
        </w:rPr>
        <w:t>Типові норми належності вогнегасників</w:t>
      </w:r>
      <w:r>
        <w:rPr>
          <w:rFonts w:ascii="Times New Roman" w:hAnsi="Times New Roman"/>
          <w:sz w:val="28"/>
          <w:szCs w:val="28"/>
          <w:lang w:val="uk-UA"/>
        </w:rPr>
        <w:t>»</w:t>
      </w:r>
      <w:r w:rsidR="00577137" w:rsidRPr="00DB1114">
        <w:rPr>
          <w:rFonts w:ascii="Times New Roman" w:hAnsi="Times New Roman"/>
          <w:sz w:val="28"/>
          <w:szCs w:val="28"/>
          <w:lang w:val="uk-UA"/>
        </w:rPr>
        <w:t xml:space="preserve">, </w:t>
      </w:r>
      <w:hyperlink r:id="rId181" w:history="1">
        <w:r w:rsidR="00577137" w:rsidRPr="00DB1114">
          <w:rPr>
            <w:rStyle w:val="af3"/>
            <w:rFonts w:ascii="Times New Roman" w:hAnsi="Times New Roman"/>
            <w:bCs/>
            <w:color w:val="auto"/>
            <w:sz w:val="28"/>
            <w:szCs w:val="28"/>
            <w:lang w:val="uk-UA"/>
          </w:rPr>
          <w:t>НАПБ Б.03.001–2004</w:t>
        </w:r>
      </w:hyperlink>
      <w:r w:rsidR="00577137" w:rsidRPr="00DB1114">
        <w:rPr>
          <w:rStyle w:val="apple-style-span"/>
          <w:rFonts w:ascii="Times New Roman" w:hAnsi="Times New Roman"/>
          <w:bCs/>
          <w:sz w:val="28"/>
          <w:szCs w:val="28"/>
          <w:lang w:val="uk-UA"/>
        </w:rPr>
        <w:t xml:space="preserve">. </w:t>
      </w:r>
      <w:r w:rsidR="00577137" w:rsidRPr="00DB1114">
        <w:rPr>
          <w:rFonts w:ascii="Times New Roman" w:hAnsi="Times New Roman"/>
          <w:sz w:val="28"/>
          <w:szCs w:val="28"/>
          <w:lang w:val="uk-UA"/>
        </w:rPr>
        <w:t xml:space="preserve">Наказ МНС № 151, – [Чинний від 02–04–2004], </w:t>
      </w:r>
      <w:r w:rsidR="00577137" w:rsidRPr="00DB1114">
        <w:rPr>
          <w:rFonts w:ascii="Times New Roman" w:hAnsi="Times New Roman"/>
          <w:spacing w:val="6"/>
          <w:sz w:val="28"/>
          <w:szCs w:val="28"/>
          <w:lang w:val="uk-UA"/>
        </w:rPr>
        <w:t xml:space="preserve">[Електронний ресурс]. </w:t>
      </w:r>
      <w:r w:rsidR="00577137" w:rsidRPr="00DB1114">
        <w:rPr>
          <w:rFonts w:ascii="Times New Roman" w:hAnsi="Times New Roman"/>
          <w:sz w:val="28"/>
          <w:szCs w:val="28"/>
          <w:lang w:val="uk-UA"/>
        </w:rPr>
        <w:t>–</w:t>
      </w:r>
      <w:r w:rsidR="00577137" w:rsidRPr="00DB1114">
        <w:rPr>
          <w:rFonts w:ascii="Times New Roman" w:hAnsi="Times New Roman"/>
          <w:spacing w:val="6"/>
          <w:sz w:val="28"/>
          <w:szCs w:val="28"/>
          <w:lang w:val="uk-UA"/>
        </w:rPr>
        <w:t xml:space="preserve"> Режим доступу</w:t>
      </w:r>
      <w:r w:rsidR="00577137" w:rsidRPr="00DB1114">
        <w:rPr>
          <w:rFonts w:ascii="Times New Roman" w:hAnsi="Times New Roman"/>
          <w:spacing w:val="3"/>
          <w:sz w:val="28"/>
          <w:szCs w:val="28"/>
          <w:lang w:val="uk-UA"/>
        </w:rPr>
        <w:t>:</w:t>
      </w:r>
      <w:r w:rsidR="00577137" w:rsidRPr="00DB1114">
        <w:rPr>
          <w:rFonts w:ascii="Times New Roman" w:hAnsi="Times New Roman"/>
          <w:sz w:val="28"/>
          <w:szCs w:val="28"/>
          <w:lang w:val="uk-UA"/>
        </w:rPr>
        <w:t xml:space="preserve"> http://zakon2.rada.gov.ua/laws/show/z0554–04 </w:t>
      </w:r>
    </w:p>
    <w:p w14:paraId="14122050" w14:textId="77777777" w:rsidR="00577137" w:rsidRPr="00DB1114" w:rsidRDefault="00577137" w:rsidP="001E1BAB">
      <w:pPr>
        <w:pStyle w:val="af0"/>
        <w:numPr>
          <w:ilvl w:val="0"/>
          <w:numId w:val="12"/>
        </w:numPr>
        <w:tabs>
          <w:tab w:val="left" w:pos="1276"/>
        </w:tabs>
        <w:ind w:left="0" w:firstLine="567"/>
        <w:rPr>
          <w:rFonts w:ascii="Times New Roman" w:hAnsi="Times New Roman"/>
          <w:sz w:val="28"/>
          <w:szCs w:val="28"/>
          <w:lang w:val="uk-UA"/>
        </w:rPr>
      </w:pPr>
      <w:r w:rsidRPr="00DB1114">
        <w:rPr>
          <w:rFonts w:ascii="Times New Roman" w:hAnsi="Times New Roman"/>
          <w:sz w:val="28"/>
          <w:szCs w:val="28"/>
          <w:lang w:val="uk-UA"/>
        </w:rPr>
        <w:t xml:space="preserve">Санітарні норми мікроклімату виробничих приміщень. ДСН 3.3.6.042–99. – [Чинний від 01–12–1999], </w:t>
      </w:r>
      <w:r w:rsidRPr="00DB1114">
        <w:rPr>
          <w:rFonts w:ascii="Times New Roman" w:hAnsi="Times New Roman"/>
          <w:spacing w:val="6"/>
          <w:sz w:val="28"/>
          <w:szCs w:val="28"/>
          <w:lang w:val="uk-UA"/>
        </w:rPr>
        <w:t xml:space="preserve">[Електронний ресурс]. </w:t>
      </w:r>
      <w:r w:rsidRPr="00DB1114">
        <w:rPr>
          <w:rFonts w:ascii="Times New Roman" w:hAnsi="Times New Roman"/>
          <w:sz w:val="28"/>
          <w:szCs w:val="28"/>
          <w:lang w:val="uk-UA"/>
        </w:rPr>
        <w:t>–</w:t>
      </w:r>
      <w:r w:rsidRPr="00DB1114">
        <w:rPr>
          <w:rFonts w:ascii="Times New Roman" w:hAnsi="Times New Roman"/>
          <w:spacing w:val="6"/>
          <w:sz w:val="28"/>
          <w:szCs w:val="28"/>
          <w:lang w:val="uk-UA"/>
        </w:rPr>
        <w:t xml:space="preserve"> Режим доступу</w:t>
      </w:r>
      <w:r w:rsidRPr="00DB1114">
        <w:rPr>
          <w:rFonts w:ascii="Times New Roman" w:hAnsi="Times New Roman"/>
          <w:spacing w:val="3"/>
          <w:sz w:val="28"/>
          <w:szCs w:val="28"/>
          <w:lang w:val="uk-UA"/>
        </w:rPr>
        <w:t>:</w:t>
      </w:r>
      <w:r w:rsidRPr="00DB1114">
        <w:rPr>
          <w:rFonts w:ascii="Times New Roman" w:hAnsi="Times New Roman"/>
          <w:sz w:val="28"/>
          <w:szCs w:val="28"/>
          <w:lang w:val="uk-UA"/>
        </w:rPr>
        <w:t xml:space="preserve"> </w:t>
      </w:r>
      <w:hyperlink r:id="rId182" w:history="1">
        <w:r w:rsidRPr="00DB1114">
          <w:rPr>
            <w:rStyle w:val="af3"/>
            <w:rFonts w:ascii="Times New Roman" w:hAnsi="Times New Roman"/>
            <w:color w:val="auto"/>
            <w:sz w:val="28"/>
            <w:szCs w:val="28"/>
            <w:lang w:val="uk-UA"/>
          </w:rPr>
          <w:t>http://document.ua/sanitarni–normi–mikroklimatu–virobnichih–primishen–nor4880.htm</w:t>
        </w:r>
      </w:hyperlink>
    </w:p>
    <w:p w14:paraId="166E4BF8" w14:textId="77777777" w:rsidR="00577137" w:rsidRPr="00DB1114" w:rsidRDefault="002D438A" w:rsidP="001E1BAB">
      <w:pPr>
        <w:pStyle w:val="af0"/>
        <w:numPr>
          <w:ilvl w:val="0"/>
          <w:numId w:val="12"/>
        </w:numPr>
        <w:tabs>
          <w:tab w:val="left" w:pos="0"/>
        </w:tabs>
        <w:ind w:left="0" w:firstLine="567"/>
        <w:rPr>
          <w:rFonts w:ascii="Times New Roman" w:hAnsi="Times New Roman"/>
          <w:sz w:val="28"/>
          <w:szCs w:val="28"/>
          <w:lang w:val="uk-UA"/>
        </w:rPr>
      </w:pPr>
      <w:r>
        <w:rPr>
          <w:rFonts w:ascii="Times New Roman" w:hAnsi="Times New Roman"/>
          <w:sz w:val="28"/>
          <w:szCs w:val="28"/>
          <w:lang w:val="uk-UA"/>
        </w:rPr>
        <w:t>«</w:t>
      </w:r>
      <w:r w:rsidR="00577137" w:rsidRPr="00DB1114">
        <w:rPr>
          <w:rFonts w:ascii="Times New Roman" w:hAnsi="Times New Roman"/>
          <w:sz w:val="28"/>
          <w:szCs w:val="28"/>
          <w:lang w:val="uk-UA"/>
        </w:rPr>
        <w:t>Правила охорони праці під час експлуатації ЕОМ</w:t>
      </w:r>
      <w:r>
        <w:rPr>
          <w:rFonts w:ascii="Times New Roman" w:hAnsi="Times New Roman"/>
          <w:sz w:val="28"/>
          <w:szCs w:val="28"/>
          <w:lang w:val="uk-UA"/>
        </w:rPr>
        <w:t>»</w:t>
      </w:r>
      <w:r w:rsidR="00577137" w:rsidRPr="00DB1114">
        <w:rPr>
          <w:rFonts w:ascii="Times New Roman" w:hAnsi="Times New Roman"/>
          <w:sz w:val="28"/>
          <w:szCs w:val="28"/>
          <w:lang w:val="uk-UA"/>
        </w:rPr>
        <w:t xml:space="preserve">, НПАОП 0.00–1.28–10 , наказ № 65. – [Чинний від 26–03–2010], </w:t>
      </w:r>
      <w:r w:rsidR="00577137" w:rsidRPr="00DB1114">
        <w:rPr>
          <w:rFonts w:ascii="Times New Roman" w:hAnsi="Times New Roman"/>
          <w:spacing w:val="6"/>
          <w:sz w:val="28"/>
          <w:szCs w:val="28"/>
          <w:lang w:val="uk-UA"/>
        </w:rPr>
        <w:t xml:space="preserve">[Електронний ресурс]. </w:t>
      </w:r>
      <w:r w:rsidR="00577137" w:rsidRPr="00DB1114">
        <w:rPr>
          <w:rFonts w:ascii="Times New Roman" w:hAnsi="Times New Roman"/>
          <w:sz w:val="28"/>
          <w:szCs w:val="28"/>
          <w:lang w:val="uk-UA"/>
        </w:rPr>
        <w:t>–</w:t>
      </w:r>
      <w:r w:rsidR="00577137" w:rsidRPr="00DB1114">
        <w:rPr>
          <w:rFonts w:ascii="Times New Roman" w:hAnsi="Times New Roman"/>
          <w:spacing w:val="6"/>
          <w:sz w:val="28"/>
          <w:szCs w:val="28"/>
          <w:lang w:val="uk-UA"/>
        </w:rPr>
        <w:t xml:space="preserve"> Режим доступу</w:t>
      </w:r>
      <w:r w:rsidR="00577137" w:rsidRPr="00DB1114">
        <w:rPr>
          <w:rFonts w:ascii="Times New Roman" w:hAnsi="Times New Roman"/>
          <w:spacing w:val="3"/>
          <w:sz w:val="28"/>
          <w:szCs w:val="28"/>
          <w:lang w:val="uk-UA"/>
        </w:rPr>
        <w:t>:</w:t>
      </w:r>
      <w:r w:rsidR="00577137" w:rsidRPr="00DB1114">
        <w:rPr>
          <w:rFonts w:ascii="Times New Roman" w:hAnsi="Times New Roman"/>
          <w:sz w:val="28"/>
          <w:szCs w:val="28"/>
          <w:lang w:val="uk-UA"/>
        </w:rPr>
        <w:t xml:space="preserve">  </w:t>
      </w:r>
      <w:hyperlink r:id="rId183" w:history="1">
        <w:r w:rsidR="00577137" w:rsidRPr="00DB1114">
          <w:rPr>
            <w:rStyle w:val="af3"/>
            <w:rFonts w:ascii="Times New Roman" w:hAnsi="Times New Roman"/>
            <w:color w:val="auto"/>
            <w:sz w:val="28"/>
            <w:szCs w:val="28"/>
            <w:lang w:val="uk-UA"/>
          </w:rPr>
          <w:t>http://zakon2.rada.gov.ua/laws/show/z0293–10</w:t>
        </w:r>
      </w:hyperlink>
    </w:p>
    <w:p w14:paraId="206537B2" w14:textId="77777777" w:rsidR="00577137" w:rsidRPr="00DB1114" w:rsidRDefault="002D438A" w:rsidP="001E1BAB">
      <w:pPr>
        <w:pStyle w:val="HTML"/>
        <w:numPr>
          <w:ilvl w:val="0"/>
          <w:numId w:val="12"/>
        </w:numPr>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w:t>
      </w:r>
      <w:r w:rsidR="00577137" w:rsidRPr="00DB1114">
        <w:rPr>
          <w:rFonts w:ascii="Times New Roman" w:hAnsi="Times New Roman" w:cs="Times New Roman"/>
          <w:sz w:val="28"/>
          <w:szCs w:val="28"/>
        </w:rPr>
        <w:t>Державні санітарні правила і норми роботи з візуальними дисплейними терміналами електронно–обчислювальних машин ЕОМ </w:t>
      </w:r>
      <w:r>
        <w:rPr>
          <w:rFonts w:ascii="Times New Roman" w:hAnsi="Times New Roman" w:cs="Times New Roman"/>
          <w:sz w:val="28"/>
          <w:szCs w:val="28"/>
        </w:rPr>
        <w:t>»</w:t>
      </w:r>
      <w:r w:rsidR="00577137" w:rsidRPr="00DB1114">
        <w:rPr>
          <w:rFonts w:ascii="Times New Roman" w:hAnsi="Times New Roman" w:cs="Times New Roman"/>
          <w:sz w:val="28"/>
          <w:szCs w:val="28"/>
        </w:rPr>
        <w:t>, ДСанПІН 3.3.2.007–98. – [Чинний від 10–12–1998], [</w:t>
      </w:r>
      <w:r w:rsidR="00577137" w:rsidRPr="00DB1114">
        <w:rPr>
          <w:rFonts w:ascii="Times New Roman" w:hAnsi="Times New Roman" w:cs="Times New Roman"/>
          <w:spacing w:val="6"/>
          <w:sz w:val="28"/>
          <w:szCs w:val="28"/>
        </w:rPr>
        <w:t>Електронний ресурс</w:t>
      </w:r>
      <w:r w:rsidR="00577137" w:rsidRPr="00DB1114">
        <w:rPr>
          <w:rFonts w:ascii="Times New Roman" w:hAnsi="Times New Roman" w:cs="Times New Roman"/>
          <w:sz w:val="28"/>
          <w:szCs w:val="28"/>
        </w:rPr>
        <w:t xml:space="preserve">]. – </w:t>
      </w:r>
      <w:r w:rsidR="00577137" w:rsidRPr="00DB1114">
        <w:rPr>
          <w:rFonts w:ascii="Times New Roman" w:hAnsi="Times New Roman" w:cs="Times New Roman"/>
          <w:spacing w:val="6"/>
          <w:sz w:val="28"/>
          <w:szCs w:val="28"/>
        </w:rPr>
        <w:t>Режим доступу</w:t>
      </w:r>
      <w:r w:rsidR="00577137" w:rsidRPr="00DB1114">
        <w:rPr>
          <w:rFonts w:ascii="Times New Roman" w:hAnsi="Times New Roman" w:cs="Times New Roman"/>
          <w:spacing w:val="3"/>
          <w:sz w:val="28"/>
          <w:szCs w:val="28"/>
        </w:rPr>
        <w:t xml:space="preserve">: </w:t>
      </w:r>
      <w:r w:rsidR="00577137" w:rsidRPr="00DB1114">
        <w:rPr>
          <w:rFonts w:ascii="Times New Roman" w:hAnsi="Times New Roman" w:cs="Times New Roman"/>
          <w:spacing w:val="3"/>
          <w:sz w:val="28"/>
          <w:szCs w:val="28"/>
          <w:u w:val="single"/>
        </w:rPr>
        <w:t>http://document.ua/derzhavni–sanitarni–pravila–i–normi–roboti–z–vizualnimi–disp–nor4881.html</w:t>
      </w:r>
    </w:p>
    <w:p w14:paraId="66166FE5" w14:textId="77777777" w:rsidR="00577137" w:rsidRPr="00DB1114" w:rsidRDefault="002D438A" w:rsidP="001E1BAB">
      <w:pPr>
        <w:pStyle w:val="af0"/>
        <w:numPr>
          <w:ilvl w:val="0"/>
          <w:numId w:val="12"/>
        </w:numPr>
        <w:ind w:left="0" w:firstLine="567"/>
        <w:rPr>
          <w:rFonts w:ascii="Times New Roman" w:hAnsi="Times New Roman"/>
          <w:sz w:val="28"/>
          <w:szCs w:val="28"/>
          <w:lang w:val="uk-UA"/>
        </w:rPr>
      </w:pPr>
      <w:r>
        <w:rPr>
          <w:rFonts w:ascii="Times New Roman" w:hAnsi="Times New Roman"/>
          <w:sz w:val="28"/>
          <w:szCs w:val="28"/>
          <w:lang w:val="uk-UA"/>
        </w:rPr>
        <w:t>«</w:t>
      </w:r>
      <w:r w:rsidR="00577137" w:rsidRPr="00DB1114">
        <w:rPr>
          <w:rFonts w:ascii="Times New Roman" w:hAnsi="Times New Roman"/>
          <w:sz w:val="28"/>
          <w:szCs w:val="28"/>
          <w:lang w:val="uk-UA"/>
        </w:rPr>
        <w:t>Природне і штучне освітлення</w:t>
      </w:r>
      <w:r>
        <w:rPr>
          <w:rFonts w:ascii="Times New Roman" w:hAnsi="Times New Roman"/>
          <w:sz w:val="28"/>
          <w:szCs w:val="28"/>
          <w:lang w:val="uk-UA"/>
        </w:rPr>
        <w:t>»</w:t>
      </w:r>
      <w:r w:rsidR="00577137" w:rsidRPr="00DB1114">
        <w:rPr>
          <w:rFonts w:ascii="Times New Roman" w:hAnsi="Times New Roman"/>
          <w:sz w:val="28"/>
          <w:szCs w:val="28"/>
          <w:lang w:val="uk-UA"/>
        </w:rPr>
        <w:t xml:space="preserve">, ДБН В.2.5-28-2006. – [Електронний ресурс]. – Режим доступу: </w:t>
      </w:r>
      <w:hyperlink r:id="rId184" w:history="1">
        <w:r w:rsidR="00577137" w:rsidRPr="00DB1114">
          <w:rPr>
            <w:rStyle w:val="af3"/>
            <w:rFonts w:ascii="Times New Roman" w:hAnsi="Times New Roman"/>
            <w:color w:val="auto"/>
            <w:sz w:val="28"/>
            <w:szCs w:val="28"/>
            <w:lang w:val="uk-UA"/>
          </w:rPr>
          <w:t>http://dbn.at.ua/load/normativy/dbn/1-1-0-394</w:t>
        </w:r>
      </w:hyperlink>
    </w:p>
    <w:p w14:paraId="05CF81EE" w14:textId="77777777" w:rsidR="00577137" w:rsidRPr="00DB1114" w:rsidRDefault="00577137" w:rsidP="001E1BAB">
      <w:pPr>
        <w:pStyle w:val="af0"/>
        <w:numPr>
          <w:ilvl w:val="0"/>
          <w:numId w:val="12"/>
        </w:numPr>
        <w:ind w:left="0" w:firstLine="567"/>
        <w:rPr>
          <w:rFonts w:ascii="Times New Roman" w:hAnsi="Times New Roman"/>
          <w:sz w:val="28"/>
          <w:szCs w:val="28"/>
          <w:lang w:val="uk-UA"/>
        </w:rPr>
      </w:pPr>
      <w:r w:rsidRPr="00DB1114">
        <w:rPr>
          <w:rFonts w:ascii="Times New Roman" w:hAnsi="Times New Roman"/>
          <w:sz w:val="28"/>
          <w:szCs w:val="28"/>
          <w:lang w:val="uk-UA"/>
        </w:rPr>
        <w:t>ДСТУ 2867-94 Шум. Методи оцінювання. Виробничого шумового навантаження. Загальні вимоги</w:t>
      </w:r>
    </w:p>
    <w:p w14:paraId="04B843DB" w14:textId="77777777" w:rsidR="00577137" w:rsidRPr="00DB1114" w:rsidRDefault="00577137" w:rsidP="001E1BAB">
      <w:pPr>
        <w:spacing w:after="0"/>
        <w:rPr>
          <w:color w:val="auto"/>
          <w:szCs w:val="28"/>
        </w:rPr>
      </w:pPr>
    </w:p>
    <w:p w14:paraId="2C0FEB79" w14:textId="77777777" w:rsidR="00A5307C" w:rsidRPr="00A5307C" w:rsidRDefault="00A5307C" w:rsidP="001E1BAB">
      <w:pPr>
        <w:tabs>
          <w:tab w:val="left" w:pos="993"/>
        </w:tabs>
        <w:spacing w:after="0"/>
        <w:contextualSpacing/>
        <w:rPr>
          <w:color w:val="auto"/>
          <w:szCs w:val="28"/>
        </w:rPr>
      </w:pPr>
      <w:r w:rsidRPr="00A5307C">
        <w:rPr>
          <w:color w:val="auto"/>
          <w:szCs w:val="28"/>
        </w:rPr>
        <w:t xml:space="preserve">Дуда Р., Харт П. Распознавание образов и анализ сцен. — М.: Мир, 1976. </w:t>
      </w:r>
    </w:p>
    <w:p w14:paraId="79C93C4C" w14:textId="77777777" w:rsidR="00A5307C" w:rsidRPr="00A5307C" w:rsidRDefault="00A5307C" w:rsidP="001E1BAB">
      <w:pPr>
        <w:tabs>
          <w:tab w:val="left" w:pos="993"/>
        </w:tabs>
        <w:spacing w:after="0"/>
        <w:contextualSpacing/>
        <w:rPr>
          <w:color w:val="auto"/>
          <w:szCs w:val="28"/>
        </w:rPr>
      </w:pPr>
      <w:r w:rsidRPr="00A5307C">
        <w:rPr>
          <w:color w:val="auto"/>
          <w:szCs w:val="28"/>
        </w:rPr>
        <w:t xml:space="preserve">2. Фукунага К. Введение в статистическую теорию распознавания образов. — М.: Наука, 1979. </w:t>
      </w:r>
    </w:p>
    <w:p w14:paraId="381B2A6B" w14:textId="77777777" w:rsidR="00A5307C" w:rsidRPr="00A5307C" w:rsidRDefault="00A5307C" w:rsidP="001E1BAB">
      <w:pPr>
        <w:tabs>
          <w:tab w:val="left" w:pos="993"/>
        </w:tabs>
        <w:spacing w:after="0"/>
        <w:contextualSpacing/>
        <w:rPr>
          <w:color w:val="auto"/>
          <w:szCs w:val="28"/>
        </w:rPr>
      </w:pPr>
      <w:r w:rsidRPr="00A5307C">
        <w:rPr>
          <w:color w:val="auto"/>
          <w:szCs w:val="28"/>
        </w:rPr>
        <w:t xml:space="preserve">3. Главач В., Шлезингер М.И. Десять лекций по статистическому и структурному распознаванию образов. К.: Наукова думка, 2004. www.irtc.org.ua/image/Files/Schles/esh10_full.pdf. </w:t>
      </w:r>
    </w:p>
    <w:p w14:paraId="053719A0" w14:textId="77777777" w:rsidR="00A5307C" w:rsidRPr="00A5307C" w:rsidRDefault="00A5307C" w:rsidP="001E1BAB">
      <w:pPr>
        <w:tabs>
          <w:tab w:val="left" w:pos="993"/>
        </w:tabs>
        <w:spacing w:after="0"/>
        <w:contextualSpacing/>
        <w:rPr>
          <w:color w:val="auto"/>
          <w:szCs w:val="28"/>
        </w:rPr>
      </w:pPr>
      <w:r w:rsidRPr="00A5307C">
        <w:rPr>
          <w:color w:val="auto"/>
          <w:szCs w:val="28"/>
        </w:rPr>
        <w:t xml:space="preserve">4. Воронцов К.В. Машинное обучение. (Курс лекций). ВмиК МГУ: Москва, 2009. http://www.machinelearning.ru/wiki/index.php?title= Машинное_обучение_(курс_лекций%2C_К.В.Воронцов) </w:t>
      </w:r>
    </w:p>
    <w:p w14:paraId="2DDEBEEE" w14:textId="77777777" w:rsidR="00A5307C" w:rsidRPr="00A5307C" w:rsidRDefault="00A5307C" w:rsidP="001E1BAB">
      <w:pPr>
        <w:tabs>
          <w:tab w:val="left" w:pos="993"/>
        </w:tabs>
        <w:spacing w:after="0"/>
        <w:contextualSpacing/>
        <w:rPr>
          <w:color w:val="auto"/>
          <w:szCs w:val="28"/>
        </w:rPr>
      </w:pPr>
      <w:r w:rsidRPr="00A5307C">
        <w:rPr>
          <w:color w:val="auto"/>
          <w:szCs w:val="28"/>
        </w:rPr>
        <w:t xml:space="preserve">5. Местецкий Л.М. Математические методы распознавания образов. (Курс лекций). ВмиК МГУ: Москва, 2004). www.ccas.ru/frc/papers/mestetskii04course.pdf. </w:t>
      </w:r>
    </w:p>
    <w:p w14:paraId="554F85F4" w14:textId="77777777" w:rsidR="00A5307C" w:rsidRPr="00A5307C" w:rsidRDefault="00A5307C" w:rsidP="001E1BAB">
      <w:pPr>
        <w:tabs>
          <w:tab w:val="left" w:pos="993"/>
        </w:tabs>
        <w:spacing w:after="0"/>
        <w:contextualSpacing/>
        <w:rPr>
          <w:color w:val="auto"/>
          <w:szCs w:val="28"/>
        </w:rPr>
      </w:pPr>
      <w:r w:rsidRPr="00A5307C">
        <w:rPr>
          <w:color w:val="auto"/>
          <w:szCs w:val="28"/>
        </w:rPr>
        <w:t xml:space="preserve">6. Лепский А.Е., Броневич А.Г. Математические методы распознавания образов. (Курс лекций). Южный федеральный университет: Таганрог, 2009. http://www.lepskiy.ucoz.com/lect_Lepskiy_Bronevich_pass.pdf </w:t>
      </w:r>
    </w:p>
    <w:p w14:paraId="66D2C525" w14:textId="77777777" w:rsidR="00577137" w:rsidRPr="00DB1114" w:rsidRDefault="00A5307C" w:rsidP="001E1BAB">
      <w:pPr>
        <w:tabs>
          <w:tab w:val="left" w:pos="993"/>
        </w:tabs>
        <w:spacing w:after="0"/>
        <w:contextualSpacing/>
        <w:rPr>
          <w:color w:val="auto"/>
          <w:szCs w:val="28"/>
        </w:rPr>
      </w:pPr>
      <w:r w:rsidRPr="00A5307C">
        <w:rPr>
          <w:color w:val="auto"/>
          <w:szCs w:val="28"/>
        </w:rPr>
        <w:t xml:space="preserve">7. Вапник В.Н., Червоненкис А.Я. Теория распознавания образов М.: Наука, 1974. — 416 с. </w:t>
      </w:r>
      <w:r w:rsidRPr="00A5307C">
        <w:rPr>
          <w:color w:val="auto"/>
          <w:szCs w:val="28"/>
        </w:rPr>
        <w:cr/>
      </w:r>
    </w:p>
    <w:sectPr w:rsidR="00577137" w:rsidRPr="00DB1114" w:rsidSect="005E300D">
      <w:headerReference w:type="default" r:id="rId185"/>
      <w:pgSz w:w="11907" w:h="16840" w:code="9"/>
      <w:pgMar w:top="1361" w:right="851" w:bottom="1361" w:left="1701" w:header="709" w:footer="709"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sus" w:date="2014-06-08T23:31:00Z" w:initials="A">
    <w:p w14:paraId="73520EA8" w14:textId="0B918A69" w:rsidR="00B755C7" w:rsidRDefault="00B755C7">
      <w:pPr>
        <w:pStyle w:val="aff9"/>
      </w:pPr>
      <w:r>
        <w:rPr>
          <w:rStyle w:val="aff8"/>
        </w:rPr>
        <w:annotationRef/>
      </w:r>
      <w:r>
        <w:t>Допиши ілюстрацію до цього    з цифрами в 3 розділі</w:t>
      </w:r>
    </w:p>
  </w:comment>
  <w:comment w:id="41" w:author="Asus" w:date="2014-06-08T23:22:00Z" w:initials="A">
    <w:p w14:paraId="51AED77C" w14:textId="33C042FA" w:rsidR="00B755C7" w:rsidRDefault="00B755C7">
      <w:pPr>
        <w:pStyle w:val="aff9"/>
      </w:pPr>
      <w:r>
        <w:rPr>
          <w:rStyle w:val="aff8"/>
        </w:rPr>
        <w:annotationRef/>
      </w:r>
      <w:r>
        <w:t xml:space="preserve">Чи окіл?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9152A3" w14:textId="77777777" w:rsidR="00394F69" w:rsidRDefault="00394F69">
      <w:pPr>
        <w:spacing w:after="0" w:line="240" w:lineRule="auto"/>
      </w:pPr>
      <w:r>
        <w:separator/>
      </w:r>
    </w:p>
  </w:endnote>
  <w:endnote w:type="continuationSeparator" w:id="0">
    <w:p w14:paraId="600B0FAB" w14:textId="77777777" w:rsidR="00394F69" w:rsidRDefault="00394F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Trebuchet MS">
    <w:panose1 w:val="020B0603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Journal">
    <w:altName w:val="Times New Roman"/>
    <w:panose1 w:val="00000000000000000000"/>
    <w:charset w:val="00"/>
    <w:family w:val="auto"/>
    <w:notTrueType/>
    <w:pitch w:val="variable"/>
    <w:sig w:usb0="00000003" w:usb1="00000000" w:usb2="00000000" w:usb3="00000000" w:csb0="00000001" w:csb1="00000000"/>
  </w:font>
  <w:font w:name="UkrainianJournal">
    <w:altName w:val="Times New Roman"/>
    <w:panose1 w:val="00000000000000000000"/>
    <w:charset w:val="00"/>
    <w:family w:val="roman"/>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NewRoman">
    <w:altName w:val="MS Mincho"/>
    <w:panose1 w:val="00000000000000000000"/>
    <w:charset w:val="80"/>
    <w:family w:val="auto"/>
    <w:notTrueType/>
    <w:pitch w:val="default"/>
    <w:sig w:usb0="00000001" w:usb1="08070000" w:usb2="00000010" w:usb3="00000000" w:csb0="00020000"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347F9A" w14:textId="77777777" w:rsidR="00394F69" w:rsidRDefault="00394F69">
      <w:pPr>
        <w:spacing w:after="0" w:line="240" w:lineRule="auto"/>
      </w:pPr>
      <w:r>
        <w:separator/>
      </w:r>
    </w:p>
  </w:footnote>
  <w:footnote w:type="continuationSeparator" w:id="0">
    <w:p w14:paraId="2938AE03" w14:textId="77777777" w:rsidR="00394F69" w:rsidRDefault="00394F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9426312"/>
      <w:docPartObj>
        <w:docPartGallery w:val="Page Numbers (Top of Page)"/>
        <w:docPartUnique/>
      </w:docPartObj>
    </w:sdtPr>
    <w:sdtContent>
      <w:p w14:paraId="00AAABDA" w14:textId="77777777" w:rsidR="001F040C" w:rsidRDefault="001F040C">
        <w:pPr>
          <w:pStyle w:val="aa"/>
          <w:jc w:val="right"/>
        </w:pPr>
        <w:r>
          <w:fldChar w:fldCharType="begin"/>
        </w:r>
        <w:r>
          <w:instrText>PAGE   \* MERGEFORMAT</w:instrText>
        </w:r>
        <w:r>
          <w:fldChar w:fldCharType="separate"/>
        </w:r>
        <w:r w:rsidR="00394F69" w:rsidRPr="00394F69">
          <w:rPr>
            <w:noProof/>
            <w:lang w:val="ru-RU"/>
          </w:rPr>
          <w:t>1</w:t>
        </w:r>
        <w: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1F72D2CC"/>
    <w:lvl w:ilvl="0">
      <w:start w:val="1"/>
      <w:numFmt w:val="decimal"/>
      <w:pStyle w:val="a"/>
      <w:lvlText w:val="%1."/>
      <w:lvlJc w:val="left"/>
      <w:pPr>
        <w:tabs>
          <w:tab w:val="num" w:pos="360"/>
        </w:tabs>
        <w:ind w:left="360" w:hanging="360"/>
      </w:pPr>
    </w:lvl>
  </w:abstractNum>
  <w:abstractNum w:abstractNumId="1">
    <w:nsid w:val="00000003"/>
    <w:multiLevelType w:val="hybridMultilevel"/>
    <w:tmpl w:val="671AAE3C"/>
    <w:lvl w:ilvl="0" w:tplc="CC182BDA">
      <w:start w:val="1"/>
      <w:numFmt w:val="decimal"/>
      <w:lvlText w:val="%1."/>
      <w:lvlJc w:val="left"/>
      <w:pPr>
        <w:tabs>
          <w:tab w:val="num" w:pos="0"/>
        </w:tabs>
        <w:ind w:left="1069" w:hanging="709"/>
      </w:pPr>
      <w:rPr>
        <w:rFonts w:ascii="Times New Roman" w:eastAsia="Times New Roman" w:hAnsi="Times New Roman" w:cs="Times New Roman"/>
        <w:b w:val="0"/>
        <w:bCs w:val="0"/>
        <w:i w:val="0"/>
        <w:iCs w:val="0"/>
        <w:strike w:val="0"/>
        <w:color w:val="000000"/>
        <w:sz w:val="28"/>
        <w:szCs w:val="28"/>
        <w:u w:val="none"/>
      </w:rPr>
    </w:lvl>
    <w:lvl w:ilvl="1" w:tplc="FFFFFFFF">
      <w:start w:val="1"/>
      <w:numFmt w:val="lowerLetter"/>
      <w:lvlText w:val="%2."/>
      <w:lvlJc w:val="left"/>
      <w:pPr>
        <w:tabs>
          <w:tab w:val="num" w:pos="0"/>
        </w:tabs>
        <w:ind w:left="1789" w:hanging="709"/>
      </w:pPr>
      <w:rPr>
        <w:rFonts w:ascii="Times New Roman" w:eastAsia="Times New Roman" w:hAnsi="Times New Roman" w:cs="Times New Roman"/>
        <w:b w:val="0"/>
        <w:bCs w:val="0"/>
        <w:i w:val="0"/>
        <w:iCs w:val="0"/>
        <w:strike w:val="0"/>
        <w:color w:val="000000"/>
        <w:sz w:val="20"/>
        <w:szCs w:val="20"/>
        <w:u w:val="none"/>
      </w:rPr>
    </w:lvl>
    <w:lvl w:ilvl="2" w:tplc="FFFFFFFF">
      <w:start w:val="1"/>
      <w:numFmt w:val="lowerRoman"/>
      <w:lvlText w:val="%3."/>
      <w:lvlJc w:val="right"/>
      <w:pPr>
        <w:tabs>
          <w:tab w:val="num" w:pos="0"/>
        </w:tabs>
        <w:ind w:left="2509" w:hanging="529"/>
      </w:pPr>
      <w:rPr>
        <w:rFonts w:ascii="Times New Roman" w:eastAsia="Times New Roman" w:hAnsi="Times New Roman" w:cs="Times New Roman"/>
        <w:b w:val="0"/>
        <w:bCs w:val="0"/>
        <w:i w:val="0"/>
        <w:iCs w:val="0"/>
        <w:strike w:val="0"/>
        <w:color w:val="000000"/>
        <w:sz w:val="20"/>
        <w:szCs w:val="20"/>
        <w:u w:val="none"/>
      </w:rPr>
    </w:lvl>
    <w:lvl w:ilvl="3" w:tplc="FFFFFFFF">
      <w:start w:val="1"/>
      <w:numFmt w:val="decimal"/>
      <w:lvlText w:val="%4."/>
      <w:lvlJc w:val="left"/>
      <w:pPr>
        <w:tabs>
          <w:tab w:val="num" w:pos="0"/>
        </w:tabs>
        <w:ind w:left="3229" w:hanging="709"/>
      </w:pPr>
      <w:rPr>
        <w:rFonts w:ascii="Times New Roman" w:eastAsia="Times New Roman" w:hAnsi="Times New Roman" w:cs="Times New Roman"/>
        <w:b w:val="0"/>
        <w:bCs w:val="0"/>
        <w:i w:val="0"/>
        <w:iCs w:val="0"/>
        <w:strike w:val="0"/>
        <w:color w:val="000000"/>
        <w:sz w:val="20"/>
        <w:szCs w:val="20"/>
        <w:u w:val="none"/>
      </w:rPr>
    </w:lvl>
    <w:lvl w:ilvl="4" w:tplc="FFFFFFFF">
      <w:start w:val="1"/>
      <w:numFmt w:val="lowerLetter"/>
      <w:lvlText w:val="%5."/>
      <w:lvlJc w:val="left"/>
      <w:pPr>
        <w:tabs>
          <w:tab w:val="num" w:pos="0"/>
        </w:tabs>
        <w:ind w:left="3949" w:hanging="709"/>
      </w:pPr>
      <w:rPr>
        <w:rFonts w:ascii="Times New Roman" w:eastAsia="Times New Roman" w:hAnsi="Times New Roman" w:cs="Times New Roman"/>
        <w:b w:val="0"/>
        <w:bCs w:val="0"/>
        <w:i w:val="0"/>
        <w:iCs w:val="0"/>
        <w:strike w:val="0"/>
        <w:color w:val="000000"/>
        <w:sz w:val="20"/>
        <w:szCs w:val="20"/>
        <w:u w:val="none"/>
      </w:rPr>
    </w:lvl>
    <w:lvl w:ilvl="5" w:tplc="FFFFFFFF">
      <w:start w:val="1"/>
      <w:numFmt w:val="lowerRoman"/>
      <w:lvlText w:val="%6."/>
      <w:lvlJc w:val="right"/>
      <w:pPr>
        <w:tabs>
          <w:tab w:val="num" w:pos="0"/>
        </w:tabs>
        <w:ind w:left="4669" w:hanging="529"/>
      </w:pPr>
      <w:rPr>
        <w:rFonts w:ascii="Times New Roman" w:eastAsia="Times New Roman" w:hAnsi="Times New Roman" w:cs="Times New Roman"/>
        <w:b w:val="0"/>
        <w:bCs w:val="0"/>
        <w:i w:val="0"/>
        <w:iCs w:val="0"/>
        <w:strike w:val="0"/>
        <w:color w:val="000000"/>
        <w:sz w:val="20"/>
        <w:szCs w:val="20"/>
        <w:u w:val="none"/>
      </w:rPr>
    </w:lvl>
    <w:lvl w:ilvl="6" w:tplc="FFFFFFFF">
      <w:start w:val="1"/>
      <w:numFmt w:val="decimal"/>
      <w:lvlText w:val="%7."/>
      <w:lvlJc w:val="left"/>
      <w:pPr>
        <w:tabs>
          <w:tab w:val="num" w:pos="0"/>
        </w:tabs>
        <w:ind w:left="5389" w:hanging="709"/>
      </w:pPr>
      <w:rPr>
        <w:rFonts w:ascii="Times New Roman" w:eastAsia="Times New Roman" w:hAnsi="Times New Roman" w:cs="Times New Roman"/>
        <w:b w:val="0"/>
        <w:bCs w:val="0"/>
        <w:i w:val="0"/>
        <w:iCs w:val="0"/>
        <w:strike w:val="0"/>
        <w:color w:val="000000"/>
        <w:sz w:val="20"/>
        <w:szCs w:val="20"/>
        <w:u w:val="none"/>
      </w:rPr>
    </w:lvl>
    <w:lvl w:ilvl="7" w:tplc="FFFFFFFF">
      <w:start w:val="1"/>
      <w:numFmt w:val="lowerLetter"/>
      <w:lvlText w:val="%8."/>
      <w:lvlJc w:val="left"/>
      <w:pPr>
        <w:tabs>
          <w:tab w:val="num" w:pos="0"/>
        </w:tabs>
        <w:ind w:left="6109" w:hanging="709"/>
      </w:pPr>
      <w:rPr>
        <w:rFonts w:ascii="Times New Roman" w:eastAsia="Times New Roman" w:hAnsi="Times New Roman" w:cs="Times New Roman"/>
        <w:b w:val="0"/>
        <w:bCs w:val="0"/>
        <w:i w:val="0"/>
        <w:iCs w:val="0"/>
        <w:strike w:val="0"/>
        <w:color w:val="000000"/>
        <w:sz w:val="20"/>
        <w:szCs w:val="20"/>
        <w:u w:val="none"/>
      </w:rPr>
    </w:lvl>
    <w:lvl w:ilvl="8" w:tplc="FFFFFFFF">
      <w:start w:val="1"/>
      <w:numFmt w:val="lowerRoman"/>
      <w:lvlText w:val="%9."/>
      <w:lvlJc w:val="right"/>
      <w:pPr>
        <w:tabs>
          <w:tab w:val="num" w:pos="0"/>
        </w:tabs>
        <w:ind w:left="6829" w:hanging="529"/>
      </w:pPr>
      <w:rPr>
        <w:rFonts w:ascii="Times New Roman" w:eastAsia="Times New Roman" w:hAnsi="Times New Roman" w:cs="Times New Roman"/>
        <w:b w:val="0"/>
        <w:bCs w:val="0"/>
        <w:i w:val="0"/>
        <w:iCs w:val="0"/>
        <w:strike w:val="0"/>
        <w:color w:val="000000"/>
        <w:sz w:val="20"/>
        <w:szCs w:val="20"/>
        <w:u w:val="none"/>
      </w:rPr>
    </w:lvl>
  </w:abstractNum>
  <w:abstractNum w:abstractNumId="2">
    <w:nsid w:val="0AB85674"/>
    <w:multiLevelType w:val="multilevel"/>
    <w:tmpl w:val="B4025C3A"/>
    <w:lvl w:ilvl="0">
      <w:start w:val="1"/>
      <w:numFmt w:val="decimal"/>
      <w:lvlText w:val="%1."/>
      <w:lvlJc w:val="left"/>
      <w:pPr>
        <w:ind w:left="720" w:firstLine="360"/>
      </w:pPr>
      <w:rPr>
        <w:rFonts w:ascii="Times New Roman" w:eastAsia="Times New Roman" w:hAnsi="Times New Roman" w:cs="Times New Roman"/>
        <w:b w:val="0"/>
        <w:i w:val="0"/>
        <w:smallCaps w:val="0"/>
        <w:strike w:val="0"/>
        <w:color w:val="000000"/>
        <w:sz w:val="28"/>
        <w:u w:val="none"/>
        <w:vertAlign w:val="baseline"/>
      </w:rPr>
    </w:lvl>
    <w:lvl w:ilvl="1">
      <w:start w:val="1"/>
      <w:numFmt w:val="lowerLetter"/>
      <w:lvlText w:val="%2."/>
      <w:lvlJc w:val="left"/>
      <w:pPr>
        <w:ind w:left="1440" w:firstLine="1080"/>
      </w:pPr>
      <w:rPr>
        <w:rFonts w:ascii="Times New Roman" w:eastAsia="Times New Roman" w:hAnsi="Times New Roman" w:cs="Times New Roman"/>
        <w:b w:val="0"/>
        <w:i w:val="0"/>
        <w:smallCaps w:val="0"/>
        <w:strike w:val="0"/>
        <w:color w:val="000000"/>
        <w:sz w:val="28"/>
        <w:u w:val="none"/>
        <w:vertAlign w:val="baseline"/>
      </w:rPr>
    </w:lvl>
    <w:lvl w:ilvl="2">
      <w:start w:val="1"/>
      <w:numFmt w:val="lowerRoman"/>
      <w:lvlText w:val="%3."/>
      <w:lvlJc w:val="left"/>
      <w:pPr>
        <w:ind w:left="2160" w:firstLine="1800"/>
      </w:pPr>
      <w:rPr>
        <w:rFonts w:ascii="Times New Roman" w:eastAsia="Times New Roman" w:hAnsi="Times New Roman" w:cs="Times New Roman"/>
        <w:b w:val="0"/>
        <w:i w:val="0"/>
        <w:smallCaps w:val="0"/>
        <w:strike w:val="0"/>
        <w:color w:val="000000"/>
        <w:sz w:val="28"/>
        <w:u w:val="none"/>
        <w:vertAlign w:val="baseline"/>
      </w:rPr>
    </w:lvl>
    <w:lvl w:ilvl="3">
      <w:start w:val="1"/>
      <w:numFmt w:val="decimal"/>
      <w:lvlText w:val="%4."/>
      <w:lvlJc w:val="left"/>
      <w:pPr>
        <w:ind w:left="2880" w:firstLine="2520"/>
      </w:pPr>
      <w:rPr>
        <w:rFonts w:ascii="Times New Roman" w:eastAsia="Times New Roman" w:hAnsi="Times New Roman" w:cs="Times New Roman"/>
        <w:b w:val="0"/>
        <w:i w:val="0"/>
        <w:smallCaps w:val="0"/>
        <w:strike w:val="0"/>
        <w:color w:val="000000"/>
        <w:sz w:val="28"/>
        <w:u w:val="none"/>
        <w:vertAlign w:val="baseline"/>
      </w:rPr>
    </w:lvl>
    <w:lvl w:ilvl="4">
      <w:start w:val="1"/>
      <w:numFmt w:val="lowerLetter"/>
      <w:lvlText w:val="%5."/>
      <w:lvlJc w:val="left"/>
      <w:pPr>
        <w:ind w:left="3600" w:firstLine="3240"/>
      </w:pPr>
      <w:rPr>
        <w:rFonts w:ascii="Times New Roman" w:eastAsia="Times New Roman" w:hAnsi="Times New Roman" w:cs="Times New Roman"/>
        <w:b w:val="0"/>
        <w:i w:val="0"/>
        <w:smallCaps w:val="0"/>
        <w:strike w:val="0"/>
        <w:color w:val="000000"/>
        <w:sz w:val="28"/>
        <w:u w:val="none"/>
        <w:vertAlign w:val="baseline"/>
      </w:rPr>
    </w:lvl>
    <w:lvl w:ilvl="5">
      <w:start w:val="1"/>
      <w:numFmt w:val="lowerRoman"/>
      <w:lvlText w:val="%6."/>
      <w:lvlJc w:val="left"/>
      <w:pPr>
        <w:ind w:left="4320" w:firstLine="3960"/>
      </w:pPr>
      <w:rPr>
        <w:rFonts w:ascii="Times New Roman" w:eastAsia="Times New Roman" w:hAnsi="Times New Roman" w:cs="Times New Roman"/>
        <w:b w:val="0"/>
        <w:i w:val="0"/>
        <w:smallCaps w:val="0"/>
        <w:strike w:val="0"/>
        <w:color w:val="000000"/>
        <w:sz w:val="28"/>
        <w:u w:val="none"/>
        <w:vertAlign w:val="baseline"/>
      </w:rPr>
    </w:lvl>
    <w:lvl w:ilvl="6">
      <w:start w:val="1"/>
      <w:numFmt w:val="decimal"/>
      <w:lvlText w:val="%7."/>
      <w:lvlJc w:val="left"/>
      <w:pPr>
        <w:ind w:left="5040" w:firstLine="4680"/>
      </w:pPr>
      <w:rPr>
        <w:rFonts w:ascii="Times New Roman" w:eastAsia="Times New Roman" w:hAnsi="Times New Roman" w:cs="Times New Roman"/>
        <w:b w:val="0"/>
        <w:i w:val="0"/>
        <w:smallCaps w:val="0"/>
        <w:strike w:val="0"/>
        <w:color w:val="000000"/>
        <w:sz w:val="28"/>
        <w:u w:val="none"/>
        <w:vertAlign w:val="baseline"/>
      </w:rPr>
    </w:lvl>
    <w:lvl w:ilvl="7">
      <w:start w:val="1"/>
      <w:numFmt w:val="lowerLetter"/>
      <w:lvlText w:val="%8."/>
      <w:lvlJc w:val="left"/>
      <w:pPr>
        <w:ind w:left="5760" w:firstLine="5400"/>
      </w:pPr>
      <w:rPr>
        <w:rFonts w:ascii="Times New Roman" w:eastAsia="Times New Roman" w:hAnsi="Times New Roman" w:cs="Times New Roman"/>
        <w:b w:val="0"/>
        <w:i w:val="0"/>
        <w:smallCaps w:val="0"/>
        <w:strike w:val="0"/>
        <w:color w:val="000000"/>
        <w:sz w:val="28"/>
        <w:u w:val="none"/>
        <w:vertAlign w:val="baseline"/>
      </w:rPr>
    </w:lvl>
    <w:lvl w:ilvl="8">
      <w:start w:val="1"/>
      <w:numFmt w:val="lowerRoman"/>
      <w:lvlText w:val="%9."/>
      <w:lvlJc w:val="left"/>
      <w:pPr>
        <w:ind w:left="6480" w:firstLine="6120"/>
      </w:pPr>
      <w:rPr>
        <w:rFonts w:ascii="Times New Roman" w:eastAsia="Times New Roman" w:hAnsi="Times New Roman" w:cs="Times New Roman"/>
        <w:b w:val="0"/>
        <w:i w:val="0"/>
        <w:smallCaps w:val="0"/>
        <w:strike w:val="0"/>
        <w:color w:val="000000"/>
        <w:sz w:val="28"/>
        <w:u w:val="none"/>
        <w:vertAlign w:val="baseline"/>
      </w:rPr>
    </w:lvl>
  </w:abstractNum>
  <w:abstractNum w:abstractNumId="3">
    <w:nsid w:val="0AC00F7B"/>
    <w:multiLevelType w:val="multilevel"/>
    <w:tmpl w:val="43FEFB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DAB7CF7"/>
    <w:multiLevelType w:val="hybridMultilevel"/>
    <w:tmpl w:val="6E0AE29A"/>
    <w:lvl w:ilvl="0" w:tplc="629C8A9E">
      <w:start w:val="1"/>
      <w:numFmt w:val="bullet"/>
      <w:pStyle w:val="a0"/>
      <w:lvlText w:val=""/>
      <w:lvlJc w:val="left"/>
      <w:pPr>
        <w:tabs>
          <w:tab w:val="num" w:pos="1080"/>
        </w:tabs>
        <w:ind w:left="1080" w:hanging="360"/>
      </w:pPr>
      <w:rPr>
        <w:rFonts w:ascii="Symbol" w:hAnsi="Symbol" w:hint="default"/>
      </w:rPr>
    </w:lvl>
    <w:lvl w:ilvl="1" w:tplc="F67A465C">
      <w:start w:val="1"/>
      <w:numFmt w:val="bullet"/>
      <w:pStyle w:val="a1"/>
      <w:lvlText w:val=""/>
      <w:lvlJc w:val="left"/>
      <w:pPr>
        <w:tabs>
          <w:tab w:val="num" w:pos="2086"/>
        </w:tabs>
        <w:ind w:left="1440"/>
      </w:pPr>
      <w:rPr>
        <w:rFonts w:ascii="Wingdings" w:hAnsi="Wingdings" w:hint="default"/>
      </w:rPr>
    </w:lvl>
    <w:lvl w:ilvl="2" w:tplc="0419000B">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5">
    <w:nsid w:val="20A51BB1"/>
    <w:multiLevelType w:val="hybridMultilevel"/>
    <w:tmpl w:val="23EA1DF8"/>
    <w:lvl w:ilvl="0" w:tplc="778801A0">
      <w:start w:val="1"/>
      <w:numFmt w:val="bullet"/>
      <w:lvlText w:val="−"/>
      <w:lvlJc w:val="left"/>
      <w:pPr>
        <w:ind w:left="1440" w:hanging="360"/>
      </w:pPr>
      <w:rPr>
        <w:rFonts w:ascii="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6">
    <w:nsid w:val="21377DD6"/>
    <w:multiLevelType w:val="hybridMultilevel"/>
    <w:tmpl w:val="A50C65A0"/>
    <w:lvl w:ilvl="0" w:tplc="778801A0">
      <w:start w:val="1"/>
      <w:numFmt w:val="bullet"/>
      <w:lvlText w:val="−"/>
      <w:lvlJc w:val="left"/>
      <w:pPr>
        <w:ind w:left="1429" w:hanging="360"/>
      </w:pPr>
      <w:rPr>
        <w:rFonts w:ascii="Times New Roman" w:hAnsi="Times New Roman" w:cs="Times New Roman" w:hint="default"/>
      </w:rPr>
    </w:lvl>
    <w:lvl w:ilvl="1" w:tplc="778801A0">
      <w:start w:val="1"/>
      <w:numFmt w:val="bullet"/>
      <w:lvlText w:val="−"/>
      <w:lvlJc w:val="left"/>
      <w:pPr>
        <w:ind w:left="2149" w:hanging="360"/>
      </w:pPr>
      <w:rPr>
        <w:rFonts w:ascii="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7">
    <w:nsid w:val="29A2621C"/>
    <w:multiLevelType w:val="multilevel"/>
    <w:tmpl w:val="295AC88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8">
    <w:nsid w:val="2AC748C7"/>
    <w:multiLevelType w:val="hybridMultilevel"/>
    <w:tmpl w:val="85440DB4"/>
    <w:lvl w:ilvl="0" w:tplc="778801A0">
      <w:start w:val="1"/>
      <w:numFmt w:val="bullet"/>
      <w:lvlText w:val="−"/>
      <w:lvlJc w:val="left"/>
      <w:pPr>
        <w:ind w:left="1440" w:hanging="360"/>
      </w:pPr>
      <w:rPr>
        <w:rFonts w:ascii="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9">
    <w:nsid w:val="2AF82B60"/>
    <w:multiLevelType w:val="hybridMultilevel"/>
    <w:tmpl w:val="E8BE7504"/>
    <w:lvl w:ilvl="0" w:tplc="778801A0">
      <w:start w:val="1"/>
      <w:numFmt w:val="bullet"/>
      <w:lvlText w:val="−"/>
      <w:lvlJc w:val="left"/>
      <w:pPr>
        <w:ind w:left="1440" w:hanging="360"/>
      </w:pPr>
      <w:rPr>
        <w:rFonts w:ascii="Times New Roman" w:hAnsi="Times New Roman" w:cs="Times New Roman" w:hint="default"/>
      </w:rPr>
    </w:lvl>
    <w:lvl w:ilvl="1" w:tplc="A41AFFB8">
      <w:start w:val="3"/>
      <w:numFmt w:val="bullet"/>
      <w:lvlText w:val=""/>
      <w:lvlJc w:val="left"/>
      <w:pPr>
        <w:ind w:left="2250" w:hanging="450"/>
      </w:pPr>
      <w:rPr>
        <w:rFonts w:ascii="Times New Roman" w:eastAsia="Times New Roman" w:hAnsi="Times New Roman" w:cs="Times New Roman"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0">
    <w:nsid w:val="2EF52F45"/>
    <w:multiLevelType w:val="multilevel"/>
    <w:tmpl w:val="3B2EC2F2"/>
    <w:lvl w:ilvl="0">
      <w:start w:val="1"/>
      <w:numFmt w:val="bullet"/>
      <w:lvlText w:val="−"/>
      <w:lvlJc w:val="left"/>
      <w:pPr>
        <w:ind w:left="720" w:firstLine="360"/>
      </w:pPr>
      <w:rPr>
        <w:rFonts w:ascii="Times New Roman" w:hAnsi="Times New Roman" w:cs="Times New Roman" w:hint="default"/>
        <w:b w:val="0"/>
        <w:i w:val="0"/>
        <w:smallCaps w:val="0"/>
        <w:strike w:val="0"/>
        <w:color w:val="000000"/>
        <w:sz w:val="28"/>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8"/>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8"/>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8"/>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8"/>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8"/>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8"/>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8"/>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8"/>
        <w:u w:val="none"/>
        <w:vertAlign w:val="baseline"/>
      </w:rPr>
    </w:lvl>
  </w:abstractNum>
  <w:abstractNum w:abstractNumId="11">
    <w:nsid w:val="3BD468A8"/>
    <w:multiLevelType w:val="multilevel"/>
    <w:tmpl w:val="A3020A50"/>
    <w:lvl w:ilvl="0">
      <w:start w:val="1"/>
      <w:numFmt w:val="bullet"/>
      <w:lvlText w:val="−"/>
      <w:lvlJc w:val="left"/>
      <w:pPr>
        <w:ind w:left="1440" w:firstLine="1080"/>
      </w:pPr>
      <w:rPr>
        <w:rFonts w:ascii="Times New Roman" w:hAnsi="Times New Roman" w:cs="Times New Roman" w:hint="default"/>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nsid w:val="43B06B04"/>
    <w:multiLevelType w:val="hybridMultilevel"/>
    <w:tmpl w:val="A0B8561A"/>
    <w:lvl w:ilvl="0" w:tplc="778801A0">
      <w:start w:val="1"/>
      <w:numFmt w:val="bullet"/>
      <w:lvlText w:val="−"/>
      <w:lvlJc w:val="left"/>
      <w:pPr>
        <w:ind w:left="1440" w:hanging="360"/>
      </w:pPr>
      <w:rPr>
        <w:rFonts w:ascii="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3">
    <w:nsid w:val="49E402CD"/>
    <w:multiLevelType w:val="hybridMultilevel"/>
    <w:tmpl w:val="38BCD4F0"/>
    <w:lvl w:ilvl="0" w:tplc="778801A0">
      <w:start w:val="1"/>
      <w:numFmt w:val="bullet"/>
      <w:lvlText w:val="−"/>
      <w:lvlJc w:val="left"/>
      <w:pPr>
        <w:ind w:left="1440" w:hanging="360"/>
      </w:pPr>
      <w:rPr>
        <w:rFonts w:ascii="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778801A0">
      <w:start w:val="1"/>
      <w:numFmt w:val="bullet"/>
      <w:lvlText w:val="−"/>
      <w:lvlJc w:val="left"/>
      <w:pPr>
        <w:ind w:left="3600" w:hanging="360"/>
      </w:pPr>
      <w:rPr>
        <w:rFonts w:ascii="Times New Roman" w:hAnsi="Times New Roman" w:cs="Times New Roman"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4">
    <w:nsid w:val="4C801061"/>
    <w:multiLevelType w:val="multilevel"/>
    <w:tmpl w:val="02525E08"/>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5">
    <w:nsid w:val="4F3616AB"/>
    <w:multiLevelType w:val="hybridMultilevel"/>
    <w:tmpl w:val="B2BED218"/>
    <w:lvl w:ilvl="0" w:tplc="B0B22B7C">
      <w:start w:val="1"/>
      <w:numFmt w:val="decimal"/>
      <w:lvlText w:val="%1."/>
      <w:lvlJc w:val="left"/>
      <w:pPr>
        <w:ind w:left="1069" w:hanging="360"/>
      </w:pPr>
      <w:rPr>
        <w:rFonts w:hint="default"/>
      </w:rPr>
    </w:lvl>
    <w:lvl w:ilvl="1" w:tplc="04220019">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6">
    <w:nsid w:val="52A830D8"/>
    <w:multiLevelType w:val="hybridMultilevel"/>
    <w:tmpl w:val="2C44B292"/>
    <w:lvl w:ilvl="0" w:tplc="FD9CE698">
      <w:start w:val="1"/>
      <w:numFmt w:val="bullet"/>
      <w:suff w:val="space"/>
      <w:lvlText w:val=""/>
      <w:lvlJc w:val="left"/>
      <w:pPr>
        <w:ind w:left="0" w:firstLine="709"/>
      </w:pPr>
      <w:rPr>
        <w:rFonts w:ascii="Symbol" w:hAnsi="Symbol" w:hint="default"/>
      </w:rPr>
    </w:lvl>
    <w:lvl w:ilvl="1" w:tplc="F67A465C">
      <w:start w:val="1"/>
      <w:numFmt w:val="bullet"/>
      <w:lvlText w:val=""/>
      <w:lvlJc w:val="left"/>
      <w:pPr>
        <w:tabs>
          <w:tab w:val="num" w:pos="2086"/>
        </w:tabs>
        <w:ind w:left="1440"/>
      </w:pPr>
      <w:rPr>
        <w:rFonts w:ascii="Wingdings" w:hAnsi="Wingdings" w:hint="default"/>
      </w:rPr>
    </w:lvl>
    <w:lvl w:ilvl="2" w:tplc="0419000B">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7">
    <w:nsid w:val="53411952"/>
    <w:multiLevelType w:val="multilevel"/>
    <w:tmpl w:val="1E9A6E30"/>
    <w:lvl w:ilvl="0">
      <w:start w:val="5"/>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18">
    <w:nsid w:val="57743F39"/>
    <w:multiLevelType w:val="multilevel"/>
    <w:tmpl w:val="525284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5A9B33AD"/>
    <w:multiLevelType w:val="hybridMultilevel"/>
    <w:tmpl w:val="45543BB4"/>
    <w:lvl w:ilvl="0" w:tplc="778801A0">
      <w:start w:val="1"/>
      <w:numFmt w:val="bullet"/>
      <w:lvlText w:val="−"/>
      <w:lvlJc w:val="left"/>
      <w:pPr>
        <w:ind w:left="1440" w:hanging="360"/>
      </w:pPr>
      <w:rPr>
        <w:rFonts w:ascii="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0">
    <w:nsid w:val="5B7562E9"/>
    <w:multiLevelType w:val="multilevel"/>
    <w:tmpl w:val="C39269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5C9B7FD4"/>
    <w:multiLevelType w:val="multilevel"/>
    <w:tmpl w:val="8876B1C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630F0B82"/>
    <w:multiLevelType w:val="multilevel"/>
    <w:tmpl w:val="559000F2"/>
    <w:lvl w:ilvl="0">
      <w:start w:val="1"/>
      <w:numFmt w:val="bullet"/>
      <w:lvlText w:val="−"/>
      <w:lvlJc w:val="left"/>
      <w:pPr>
        <w:ind w:left="720" w:firstLine="360"/>
      </w:pPr>
      <w:rPr>
        <w:rFonts w:ascii="Times New Roman" w:hAnsi="Times New Roman" w:cs="Times New Roman" w:hint="default"/>
        <w:b w:val="0"/>
        <w:i w:val="0"/>
        <w:smallCaps w:val="0"/>
        <w:strike w:val="0"/>
        <w:color w:val="000000"/>
        <w:sz w:val="28"/>
        <w:u w:val="none"/>
        <w:vertAlign w:val="baseline"/>
      </w:rPr>
    </w:lvl>
    <w:lvl w:ilvl="1">
      <w:start w:val="1"/>
      <w:numFmt w:val="bullet"/>
      <w:lvlText w:val="○"/>
      <w:lvlJc w:val="left"/>
      <w:pPr>
        <w:ind w:left="1440" w:firstLine="1080"/>
      </w:pPr>
      <w:rPr>
        <w:rFonts w:ascii="Times New Roman" w:eastAsia="Times New Roman" w:hAnsi="Times New Roman" w:cs="Times New Roman"/>
        <w:b w:val="0"/>
        <w:i w:val="0"/>
        <w:smallCaps w:val="0"/>
        <w:strike w:val="0"/>
        <w:color w:val="000000"/>
        <w:sz w:val="28"/>
        <w:u w:val="none"/>
        <w:vertAlign w:val="baseline"/>
      </w:rPr>
    </w:lvl>
    <w:lvl w:ilvl="2">
      <w:start w:val="1"/>
      <w:numFmt w:val="bullet"/>
      <w:lvlText w:val="■"/>
      <w:lvlJc w:val="left"/>
      <w:pPr>
        <w:ind w:left="2160" w:firstLine="1800"/>
      </w:pPr>
      <w:rPr>
        <w:rFonts w:ascii="Times New Roman" w:eastAsia="Times New Roman" w:hAnsi="Times New Roman" w:cs="Times New Roman"/>
        <w:b w:val="0"/>
        <w:i w:val="0"/>
        <w:smallCaps w:val="0"/>
        <w:strike w:val="0"/>
        <w:color w:val="000000"/>
        <w:sz w:val="28"/>
        <w:u w:val="none"/>
        <w:vertAlign w:val="baseline"/>
      </w:rPr>
    </w:lvl>
    <w:lvl w:ilvl="3">
      <w:start w:val="1"/>
      <w:numFmt w:val="bullet"/>
      <w:lvlText w:val="●"/>
      <w:lvlJc w:val="left"/>
      <w:pPr>
        <w:ind w:left="2880" w:firstLine="2520"/>
      </w:pPr>
      <w:rPr>
        <w:rFonts w:ascii="Times New Roman" w:eastAsia="Times New Roman" w:hAnsi="Times New Roman" w:cs="Times New Roman"/>
        <w:b w:val="0"/>
        <w:i w:val="0"/>
        <w:smallCaps w:val="0"/>
        <w:strike w:val="0"/>
        <w:color w:val="000000"/>
        <w:sz w:val="28"/>
        <w:u w:val="none"/>
        <w:vertAlign w:val="baseline"/>
      </w:rPr>
    </w:lvl>
    <w:lvl w:ilvl="4">
      <w:start w:val="1"/>
      <w:numFmt w:val="bullet"/>
      <w:lvlText w:val="○"/>
      <w:lvlJc w:val="left"/>
      <w:pPr>
        <w:ind w:left="3600" w:firstLine="3240"/>
      </w:pPr>
      <w:rPr>
        <w:rFonts w:ascii="Times New Roman" w:eastAsia="Times New Roman" w:hAnsi="Times New Roman" w:cs="Times New Roman"/>
        <w:b w:val="0"/>
        <w:i w:val="0"/>
        <w:smallCaps w:val="0"/>
        <w:strike w:val="0"/>
        <w:color w:val="000000"/>
        <w:sz w:val="28"/>
        <w:u w:val="none"/>
        <w:vertAlign w:val="baseline"/>
      </w:rPr>
    </w:lvl>
    <w:lvl w:ilvl="5">
      <w:start w:val="1"/>
      <w:numFmt w:val="bullet"/>
      <w:lvlText w:val="■"/>
      <w:lvlJc w:val="left"/>
      <w:pPr>
        <w:ind w:left="4320" w:firstLine="3960"/>
      </w:pPr>
      <w:rPr>
        <w:rFonts w:ascii="Times New Roman" w:eastAsia="Times New Roman" w:hAnsi="Times New Roman" w:cs="Times New Roman"/>
        <w:b w:val="0"/>
        <w:i w:val="0"/>
        <w:smallCaps w:val="0"/>
        <w:strike w:val="0"/>
        <w:color w:val="000000"/>
        <w:sz w:val="28"/>
        <w:u w:val="none"/>
        <w:vertAlign w:val="baseline"/>
      </w:rPr>
    </w:lvl>
    <w:lvl w:ilvl="6">
      <w:start w:val="1"/>
      <w:numFmt w:val="bullet"/>
      <w:lvlText w:val="●"/>
      <w:lvlJc w:val="left"/>
      <w:pPr>
        <w:ind w:left="5040" w:firstLine="4680"/>
      </w:pPr>
      <w:rPr>
        <w:rFonts w:ascii="Times New Roman" w:eastAsia="Times New Roman" w:hAnsi="Times New Roman" w:cs="Times New Roman"/>
        <w:b w:val="0"/>
        <w:i w:val="0"/>
        <w:smallCaps w:val="0"/>
        <w:strike w:val="0"/>
        <w:color w:val="000000"/>
        <w:sz w:val="28"/>
        <w:u w:val="none"/>
        <w:vertAlign w:val="baseline"/>
      </w:rPr>
    </w:lvl>
    <w:lvl w:ilvl="7">
      <w:start w:val="1"/>
      <w:numFmt w:val="bullet"/>
      <w:lvlText w:val="○"/>
      <w:lvlJc w:val="left"/>
      <w:pPr>
        <w:ind w:left="5760" w:firstLine="5400"/>
      </w:pPr>
      <w:rPr>
        <w:rFonts w:ascii="Times New Roman" w:eastAsia="Times New Roman" w:hAnsi="Times New Roman" w:cs="Times New Roman"/>
        <w:b w:val="0"/>
        <w:i w:val="0"/>
        <w:smallCaps w:val="0"/>
        <w:strike w:val="0"/>
        <w:color w:val="000000"/>
        <w:sz w:val="28"/>
        <w:u w:val="none"/>
        <w:vertAlign w:val="baseline"/>
      </w:rPr>
    </w:lvl>
    <w:lvl w:ilvl="8">
      <w:start w:val="1"/>
      <w:numFmt w:val="bullet"/>
      <w:lvlText w:val="■"/>
      <w:lvlJc w:val="left"/>
      <w:pPr>
        <w:ind w:left="6480" w:firstLine="6120"/>
      </w:pPr>
      <w:rPr>
        <w:rFonts w:ascii="Times New Roman" w:eastAsia="Times New Roman" w:hAnsi="Times New Roman" w:cs="Times New Roman"/>
        <w:b w:val="0"/>
        <w:i w:val="0"/>
        <w:smallCaps w:val="0"/>
        <w:strike w:val="0"/>
        <w:color w:val="000000"/>
        <w:sz w:val="28"/>
        <w:u w:val="none"/>
        <w:vertAlign w:val="baseline"/>
      </w:rPr>
    </w:lvl>
  </w:abstractNum>
  <w:abstractNum w:abstractNumId="23">
    <w:nsid w:val="6B0735A7"/>
    <w:multiLevelType w:val="multilevel"/>
    <w:tmpl w:val="1164796E"/>
    <w:lvl w:ilvl="0">
      <w:start w:val="4"/>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4">
    <w:nsid w:val="732767A7"/>
    <w:multiLevelType w:val="multilevel"/>
    <w:tmpl w:val="9872DF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734B4B02"/>
    <w:multiLevelType w:val="hybridMultilevel"/>
    <w:tmpl w:val="86A626A8"/>
    <w:lvl w:ilvl="0" w:tplc="778801A0">
      <w:start w:val="1"/>
      <w:numFmt w:val="bullet"/>
      <w:lvlText w:val="−"/>
      <w:lvlJc w:val="left"/>
      <w:pPr>
        <w:ind w:left="1440" w:hanging="360"/>
      </w:pPr>
      <w:rPr>
        <w:rFonts w:ascii="Times New Roman" w:hAnsi="Times New Roman" w:cs="Times New Roman" w:hint="default"/>
      </w:rPr>
    </w:lvl>
    <w:lvl w:ilvl="1" w:tplc="778801A0">
      <w:start w:val="1"/>
      <w:numFmt w:val="bullet"/>
      <w:lvlText w:val="−"/>
      <w:lvlJc w:val="left"/>
      <w:pPr>
        <w:ind w:left="2160" w:hanging="360"/>
      </w:pPr>
      <w:rPr>
        <w:rFonts w:ascii="Times New Roman" w:hAnsi="Times New Roman" w:cs="Times New Roman"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6">
    <w:nsid w:val="78220BD4"/>
    <w:multiLevelType w:val="multilevel"/>
    <w:tmpl w:val="F31AC8A2"/>
    <w:lvl w:ilvl="0">
      <w:start w:val="4"/>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7">
    <w:nsid w:val="78A21FCF"/>
    <w:multiLevelType w:val="hybridMultilevel"/>
    <w:tmpl w:val="E644486C"/>
    <w:lvl w:ilvl="0" w:tplc="778801A0">
      <w:start w:val="1"/>
      <w:numFmt w:val="bullet"/>
      <w:lvlText w:val="−"/>
      <w:lvlJc w:val="left"/>
      <w:pPr>
        <w:ind w:left="1429" w:hanging="360"/>
      </w:pPr>
      <w:rPr>
        <w:rFonts w:ascii="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24"/>
  </w:num>
  <w:num w:numId="2">
    <w:abstractNumId w:val="14"/>
  </w:num>
  <w:num w:numId="3">
    <w:abstractNumId w:val="20"/>
  </w:num>
  <w:num w:numId="4">
    <w:abstractNumId w:val="21"/>
  </w:num>
  <w:num w:numId="5">
    <w:abstractNumId w:val="2"/>
  </w:num>
  <w:num w:numId="6">
    <w:abstractNumId w:val="18"/>
  </w:num>
  <w:num w:numId="7">
    <w:abstractNumId w:val="3"/>
  </w:num>
  <w:num w:numId="8">
    <w:abstractNumId w:val="7"/>
  </w:num>
  <w:num w:numId="9">
    <w:abstractNumId w:val="4"/>
  </w:num>
  <w:num w:numId="10">
    <w:abstractNumId w:val="16"/>
  </w:num>
  <w:num w:numId="11">
    <w:abstractNumId w:val="1"/>
  </w:num>
  <w:num w:numId="12">
    <w:abstractNumId w:val="15"/>
  </w:num>
  <w:num w:numId="13">
    <w:abstractNumId w:val="0"/>
  </w:num>
  <w:num w:numId="14">
    <w:abstractNumId w:val="0"/>
    <w:lvlOverride w:ilvl="0">
      <w:startOverride w:val="1"/>
    </w:lvlOverride>
  </w:num>
  <w:num w:numId="15">
    <w:abstractNumId w:val="10"/>
  </w:num>
  <w:num w:numId="16">
    <w:abstractNumId w:val="27"/>
  </w:num>
  <w:num w:numId="17">
    <w:abstractNumId w:val="22"/>
  </w:num>
  <w:num w:numId="18">
    <w:abstractNumId w:val="11"/>
  </w:num>
  <w:num w:numId="19">
    <w:abstractNumId w:val="2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6"/>
  </w:num>
  <w:num w:numId="22">
    <w:abstractNumId w:val="5"/>
  </w:num>
  <w:num w:numId="23">
    <w:abstractNumId w:val="8"/>
  </w:num>
  <w:num w:numId="24">
    <w:abstractNumId w:val="12"/>
  </w:num>
  <w:num w:numId="25">
    <w:abstractNumId w:val="19"/>
  </w:num>
  <w:num w:numId="26">
    <w:abstractNumId w:val="9"/>
  </w:num>
  <w:num w:numId="27">
    <w:abstractNumId w:val="13"/>
  </w:num>
  <w:num w:numId="28">
    <w:abstractNumId w:val="6"/>
  </w:num>
  <w:num w:numId="29">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trackRevisions/>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
  <w:rsids>
    <w:rsidRoot w:val="00E836CB"/>
    <w:rsid w:val="0001582D"/>
    <w:rsid w:val="000255E6"/>
    <w:rsid w:val="000361D5"/>
    <w:rsid w:val="00041425"/>
    <w:rsid w:val="00054870"/>
    <w:rsid w:val="00062593"/>
    <w:rsid w:val="000714E4"/>
    <w:rsid w:val="00094D05"/>
    <w:rsid w:val="000A6F29"/>
    <w:rsid w:val="000B172B"/>
    <w:rsid w:val="000D2270"/>
    <w:rsid w:val="000D5E41"/>
    <w:rsid w:val="001174DB"/>
    <w:rsid w:val="00124720"/>
    <w:rsid w:val="00124D0B"/>
    <w:rsid w:val="0014082A"/>
    <w:rsid w:val="00175F51"/>
    <w:rsid w:val="00180C7B"/>
    <w:rsid w:val="001811AA"/>
    <w:rsid w:val="00191E18"/>
    <w:rsid w:val="001D0A39"/>
    <w:rsid w:val="001D16A9"/>
    <w:rsid w:val="001D3899"/>
    <w:rsid w:val="001E1BAB"/>
    <w:rsid w:val="001E2DA6"/>
    <w:rsid w:val="001E5994"/>
    <w:rsid w:val="001F040C"/>
    <w:rsid w:val="00204B5E"/>
    <w:rsid w:val="00210F7E"/>
    <w:rsid w:val="0022707E"/>
    <w:rsid w:val="00231DC4"/>
    <w:rsid w:val="00236257"/>
    <w:rsid w:val="00242097"/>
    <w:rsid w:val="00252682"/>
    <w:rsid w:val="0028600E"/>
    <w:rsid w:val="002D438A"/>
    <w:rsid w:val="002F2C4C"/>
    <w:rsid w:val="002F65B1"/>
    <w:rsid w:val="002F74CC"/>
    <w:rsid w:val="00302291"/>
    <w:rsid w:val="0030484A"/>
    <w:rsid w:val="003179DF"/>
    <w:rsid w:val="00320D75"/>
    <w:rsid w:val="0034375E"/>
    <w:rsid w:val="00351ED6"/>
    <w:rsid w:val="0039172E"/>
    <w:rsid w:val="00394F69"/>
    <w:rsid w:val="00397164"/>
    <w:rsid w:val="0045541D"/>
    <w:rsid w:val="004569FF"/>
    <w:rsid w:val="00461998"/>
    <w:rsid w:val="00465DFA"/>
    <w:rsid w:val="00481CEC"/>
    <w:rsid w:val="0049307B"/>
    <w:rsid w:val="0049659B"/>
    <w:rsid w:val="004A2376"/>
    <w:rsid w:val="004A6F70"/>
    <w:rsid w:val="004B7365"/>
    <w:rsid w:val="004D52B6"/>
    <w:rsid w:val="004E35E6"/>
    <w:rsid w:val="004E46D8"/>
    <w:rsid w:val="005078EB"/>
    <w:rsid w:val="00560DD3"/>
    <w:rsid w:val="0057385C"/>
    <w:rsid w:val="00577137"/>
    <w:rsid w:val="00590DC7"/>
    <w:rsid w:val="005E300D"/>
    <w:rsid w:val="00631126"/>
    <w:rsid w:val="00650EEA"/>
    <w:rsid w:val="00656320"/>
    <w:rsid w:val="006616A4"/>
    <w:rsid w:val="00693BE6"/>
    <w:rsid w:val="00695F35"/>
    <w:rsid w:val="006C0E84"/>
    <w:rsid w:val="006C3B68"/>
    <w:rsid w:val="006E6704"/>
    <w:rsid w:val="006E7059"/>
    <w:rsid w:val="006F196A"/>
    <w:rsid w:val="006F4D05"/>
    <w:rsid w:val="0070786C"/>
    <w:rsid w:val="00742E9A"/>
    <w:rsid w:val="007463E9"/>
    <w:rsid w:val="00754D5D"/>
    <w:rsid w:val="007560E8"/>
    <w:rsid w:val="00776C0B"/>
    <w:rsid w:val="007D3AF0"/>
    <w:rsid w:val="008061DE"/>
    <w:rsid w:val="0083263F"/>
    <w:rsid w:val="0084166A"/>
    <w:rsid w:val="00846113"/>
    <w:rsid w:val="00846F0E"/>
    <w:rsid w:val="008C5CD1"/>
    <w:rsid w:val="00910DCE"/>
    <w:rsid w:val="00946514"/>
    <w:rsid w:val="00951250"/>
    <w:rsid w:val="009753E4"/>
    <w:rsid w:val="00980EE6"/>
    <w:rsid w:val="0099130A"/>
    <w:rsid w:val="00993119"/>
    <w:rsid w:val="009931E5"/>
    <w:rsid w:val="009D50C8"/>
    <w:rsid w:val="009E4213"/>
    <w:rsid w:val="00A05A03"/>
    <w:rsid w:val="00A16200"/>
    <w:rsid w:val="00A24252"/>
    <w:rsid w:val="00A25A70"/>
    <w:rsid w:val="00A5307C"/>
    <w:rsid w:val="00AB2C43"/>
    <w:rsid w:val="00AB495E"/>
    <w:rsid w:val="00AC3E98"/>
    <w:rsid w:val="00AD7A09"/>
    <w:rsid w:val="00B707FB"/>
    <w:rsid w:val="00B755C7"/>
    <w:rsid w:val="00B934F9"/>
    <w:rsid w:val="00BA6CD6"/>
    <w:rsid w:val="00BB4746"/>
    <w:rsid w:val="00BD5FC3"/>
    <w:rsid w:val="00BD7A22"/>
    <w:rsid w:val="00BF1309"/>
    <w:rsid w:val="00BF66D5"/>
    <w:rsid w:val="00C060FE"/>
    <w:rsid w:val="00C17156"/>
    <w:rsid w:val="00C17309"/>
    <w:rsid w:val="00C33421"/>
    <w:rsid w:val="00C41621"/>
    <w:rsid w:val="00C91898"/>
    <w:rsid w:val="00C928BC"/>
    <w:rsid w:val="00CD01E8"/>
    <w:rsid w:val="00CE144B"/>
    <w:rsid w:val="00D1080E"/>
    <w:rsid w:val="00D33D68"/>
    <w:rsid w:val="00D47CB7"/>
    <w:rsid w:val="00D538C4"/>
    <w:rsid w:val="00D75F48"/>
    <w:rsid w:val="00DB1114"/>
    <w:rsid w:val="00DB4BE0"/>
    <w:rsid w:val="00E149FB"/>
    <w:rsid w:val="00E17DC9"/>
    <w:rsid w:val="00E20087"/>
    <w:rsid w:val="00E3789A"/>
    <w:rsid w:val="00E40E33"/>
    <w:rsid w:val="00E64287"/>
    <w:rsid w:val="00E836CB"/>
    <w:rsid w:val="00EB54AB"/>
    <w:rsid w:val="00EC70BF"/>
    <w:rsid w:val="00ED7917"/>
    <w:rsid w:val="00EF4EC6"/>
    <w:rsid w:val="00F002A0"/>
    <w:rsid w:val="00F21606"/>
    <w:rsid w:val="00F61127"/>
    <w:rsid w:val="00F71A2D"/>
    <w:rsid w:val="00F949B9"/>
    <w:rsid w:val="00F96AB0"/>
    <w:rsid w:val="00FB03A9"/>
    <w:rsid w:val="00FC0DE0"/>
  </w:rsids>
  <m:mathPr>
    <m:mathFont m:val="Cambria Math"/>
    <m:brkBin m:val="before"/>
    <m:brkBinSub m:val="--"/>
    <m:smallFrac m:val="0"/>
    <m:dispDef/>
    <m:lMargin m:val="0"/>
    <m:rMargin m:val="0"/>
    <m:defJc m:val="centerGroup"/>
    <m:wrapIndent m:val="1440"/>
    <m:intLim m:val="subSup"/>
    <m:naryLim m:val="undOvr"/>
  </m:mathPr>
  <w:themeFontLang w:val="uk-U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F3DC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8"/>
        <w:lang w:val="uk-UA" w:eastAsia="uk-UA" w:bidi="ar-SA"/>
      </w:rPr>
    </w:rPrDefault>
    <w:pPrDefault>
      <w:pPr>
        <w:spacing w:after="200" w:line="36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Number" w:uiPriority="0"/>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rsid w:val="00320D75"/>
  </w:style>
  <w:style w:type="paragraph" w:styleId="1">
    <w:name w:val="heading 1"/>
    <w:aliases w:val="Под МАН"/>
    <w:basedOn w:val="a2"/>
    <w:next w:val="a2"/>
    <w:link w:val="10"/>
    <w:uiPriority w:val="9"/>
    <w:qFormat/>
    <w:pPr>
      <w:keepNext/>
      <w:keepLines/>
      <w:spacing w:before="200" w:after="0"/>
      <w:contextualSpacing/>
      <w:outlineLvl w:val="0"/>
    </w:pPr>
    <w:rPr>
      <w:rFonts w:ascii="Trebuchet MS" w:eastAsia="Trebuchet MS" w:hAnsi="Trebuchet MS" w:cs="Trebuchet MS"/>
      <w:sz w:val="32"/>
    </w:rPr>
  </w:style>
  <w:style w:type="paragraph" w:styleId="2">
    <w:name w:val="heading 2"/>
    <w:basedOn w:val="a2"/>
    <w:next w:val="a2"/>
    <w:link w:val="20"/>
    <w:uiPriority w:val="9"/>
    <w:qFormat/>
    <w:pPr>
      <w:keepNext/>
      <w:keepLines/>
      <w:spacing w:before="200" w:after="0"/>
      <w:contextualSpacing/>
      <w:outlineLvl w:val="1"/>
    </w:pPr>
    <w:rPr>
      <w:rFonts w:ascii="Trebuchet MS" w:eastAsia="Trebuchet MS" w:hAnsi="Trebuchet MS" w:cs="Trebuchet MS"/>
      <w:b/>
      <w:sz w:val="26"/>
    </w:rPr>
  </w:style>
  <w:style w:type="paragraph" w:styleId="3">
    <w:name w:val="heading 3"/>
    <w:basedOn w:val="a2"/>
    <w:next w:val="a2"/>
    <w:link w:val="30"/>
    <w:uiPriority w:val="9"/>
    <w:qFormat/>
    <w:pPr>
      <w:keepNext/>
      <w:keepLines/>
      <w:spacing w:before="160" w:after="0"/>
      <w:contextualSpacing/>
      <w:outlineLvl w:val="2"/>
    </w:pPr>
    <w:rPr>
      <w:rFonts w:ascii="Trebuchet MS" w:eastAsia="Trebuchet MS" w:hAnsi="Trebuchet MS" w:cs="Trebuchet MS"/>
      <w:b/>
      <w:color w:val="666666"/>
      <w:sz w:val="24"/>
    </w:rPr>
  </w:style>
  <w:style w:type="paragraph" w:styleId="4">
    <w:name w:val="heading 4"/>
    <w:basedOn w:val="a2"/>
    <w:next w:val="a2"/>
    <w:link w:val="40"/>
    <w:uiPriority w:val="9"/>
    <w:qFormat/>
    <w:pPr>
      <w:keepNext/>
      <w:keepLines/>
      <w:spacing w:before="160" w:after="0"/>
      <w:contextualSpacing/>
      <w:outlineLvl w:val="3"/>
    </w:pPr>
    <w:rPr>
      <w:rFonts w:ascii="Trebuchet MS" w:eastAsia="Trebuchet MS" w:hAnsi="Trebuchet MS" w:cs="Trebuchet MS"/>
      <w:color w:val="666666"/>
      <w:sz w:val="22"/>
      <w:u w:val="single"/>
    </w:rPr>
  </w:style>
  <w:style w:type="paragraph" w:styleId="5">
    <w:name w:val="heading 5"/>
    <w:basedOn w:val="a2"/>
    <w:next w:val="a2"/>
    <w:link w:val="50"/>
    <w:uiPriority w:val="9"/>
    <w:qFormat/>
    <w:pPr>
      <w:keepNext/>
      <w:keepLines/>
      <w:spacing w:before="160" w:after="0"/>
      <w:contextualSpacing/>
      <w:outlineLvl w:val="4"/>
    </w:pPr>
    <w:rPr>
      <w:rFonts w:ascii="Trebuchet MS" w:eastAsia="Trebuchet MS" w:hAnsi="Trebuchet MS" w:cs="Trebuchet MS"/>
      <w:color w:val="666666"/>
      <w:sz w:val="22"/>
    </w:rPr>
  </w:style>
  <w:style w:type="paragraph" w:styleId="6">
    <w:name w:val="heading 6"/>
    <w:basedOn w:val="a2"/>
    <w:next w:val="a2"/>
    <w:link w:val="60"/>
    <w:uiPriority w:val="9"/>
    <w:qFormat/>
    <w:pPr>
      <w:keepNext/>
      <w:keepLines/>
      <w:spacing w:before="160" w:after="0"/>
      <w:contextualSpacing/>
      <w:outlineLvl w:val="5"/>
    </w:pPr>
    <w:rPr>
      <w:rFonts w:ascii="Trebuchet MS" w:eastAsia="Trebuchet MS" w:hAnsi="Trebuchet MS" w:cs="Trebuchet MS"/>
      <w:i/>
      <w:color w:val="666666"/>
      <w:sz w:val="22"/>
    </w:rPr>
  </w:style>
  <w:style w:type="paragraph" w:styleId="7">
    <w:name w:val="heading 7"/>
    <w:basedOn w:val="a2"/>
    <w:next w:val="a2"/>
    <w:link w:val="70"/>
    <w:uiPriority w:val="9"/>
    <w:qFormat/>
    <w:rsid w:val="0028600E"/>
    <w:pPr>
      <w:tabs>
        <w:tab w:val="num" w:pos="1296"/>
      </w:tabs>
      <w:spacing w:before="240" w:after="60"/>
      <w:ind w:left="1296" w:hanging="1296"/>
      <w:jc w:val="both"/>
      <w:outlineLvl w:val="6"/>
    </w:pPr>
    <w:rPr>
      <w:color w:val="auto"/>
      <w:sz w:val="24"/>
      <w:szCs w:val="24"/>
      <w:lang w:val="ru-RU" w:eastAsia="ru-RU"/>
    </w:rPr>
  </w:style>
  <w:style w:type="paragraph" w:styleId="8">
    <w:name w:val="heading 8"/>
    <w:basedOn w:val="a2"/>
    <w:next w:val="a2"/>
    <w:link w:val="80"/>
    <w:uiPriority w:val="9"/>
    <w:qFormat/>
    <w:rsid w:val="0028600E"/>
    <w:pPr>
      <w:tabs>
        <w:tab w:val="num" w:pos="1440"/>
      </w:tabs>
      <w:spacing w:before="240" w:after="60"/>
      <w:ind w:left="1440" w:hanging="1440"/>
      <w:jc w:val="both"/>
      <w:outlineLvl w:val="7"/>
    </w:pPr>
    <w:rPr>
      <w:i/>
      <w:iCs/>
      <w:color w:val="auto"/>
      <w:sz w:val="24"/>
      <w:szCs w:val="24"/>
      <w:lang w:val="ru-RU" w:eastAsia="ru-RU"/>
    </w:rPr>
  </w:style>
  <w:style w:type="paragraph" w:styleId="9">
    <w:name w:val="heading 9"/>
    <w:basedOn w:val="a2"/>
    <w:next w:val="a2"/>
    <w:link w:val="90"/>
    <w:uiPriority w:val="9"/>
    <w:qFormat/>
    <w:rsid w:val="0028600E"/>
    <w:pPr>
      <w:tabs>
        <w:tab w:val="num" w:pos="1584"/>
      </w:tabs>
      <w:spacing w:before="240" w:after="60"/>
      <w:ind w:left="1584" w:hanging="1584"/>
      <w:jc w:val="both"/>
      <w:outlineLvl w:val="8"/>
    </w:pPr>
    <w:rPr>
      <w:rFonts w:ascii="Arial" w:hAnsi="Arial" w:cs="Arial"/>
      <w:color w:val="auto"/>
      <w:sz w:val="22"/>
      <w:szCs w:val="22"/>
      <w:lang w:val="ru-RU" w:eastAsia="ru-RU"/>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6">
    <w:name w:val="Title"/>
    <w:basedOn w:val="a2"/>
    <w:next w:val="a2"/>
    <w:link w:val="a7"/>
    <w:uiPriority w:val="10"/>
    <w:qFormat/>
    <w:pPr>
      <w:keepNext/>
      <w:keepLines/>
      <w:spacing w:after="0"/>
      <w:contextualSpacing/>
    </w:pPr>
    <w:rPr>
      <w:rFonts w:ascii="Trebuchet MS" w:eastAsia="Trebuchet MS" w:hAnsi="Trebuchet MS" w:cs="Trebuchet MS"/>
      <w:sz w:val="42"/>
    </w:rPr>
  </w:style>
  <w:style w:type="paragraph" w:styleId="a8">
    <w:name w:val="Subtitle"/>
    <w:basedOn w:val="a2"/>
    <w:next w:val="a2"/>
    <w:link w:val="a9"/>
    <w:uiPriority w:val="11"/>
    <w:qFormat/>
    <w:pPr>
      <w:keepNext/>
      <w:keepLines/>
      <w:contextualSpacing/>
    </w:pPr>
    <w:rPr>
      <w:rFonts w:ascii="Trebuchet MS" w:eastAsia="Trebuchet MS" w:hAnsi="Trebuchet MS" w:cs="Trebuchet MS"/>
      <w:i/>
      <w:color w:val="666666"/>
      <w:sz w:val="26"/>
    </w:rPr>
  </w:style>
  <w:style w:type="paragraph" w:styleId="aa">
    <w:name w:val="header"/>
    <w:basedOn w:val="a2"/>
    <w:link w:val="ab"/>
    <w:uiPriority w:val="99"/>
    <w:unhideWhenUsed/>
    <w:rsid w:val="0099130A"/>
    <w:pPr>
      <w:tabs>
        <w:tab w:val="center" w:pos="4677"/>
        <w:tab w:val="right" w:pos="9355"/>
      </w:tabs>
      <w:spacing w:after="0" w:line="240" w:lineRule="auto"/>
    </w:pPr>
  </w:style>
  <w:style w:type="character" w:customStyle="1" w:styleId="ab">
    <w:name w:val="Верхний колонтитул Знак"/>
    <w:basedOn w:val="a3"/>
    <w:link w:val="aa"/>
    <w:uiPriority w:val="99"/>
    <w:rsid w:val="0099130A"/>
  </w:style>
  <w:style w:type="paragraph" w:styleId="ac">
    <w:name w:val="footer"/>
    <w:basedOn w:val="a2"/>
    <w:link w:val="ad"/>
    <w:uiPriority w:val="99"/>
    <w:unhideWhenUsed/>
    <w:rsid w:val="0099130A"/>
    <w:pPr>
      <w:tabs>
        <w:tab w:val="center" w:pos="4677"/>
        <w:tab w:val="right" w:pos="9355"/>
      </w:tabs>
      <w:spacing w:after="0" w:line="240" w:lineRule="auto"/>
    </w:pPr>
  </w:style>
  <w:style w:type="character" w:customStyle="1" w:styleId="ad">
    <w:name w:val="Нижний колонтитул Знак"/>
    <w:basedOn w:val="a3"/>
    <w:link w:val="ac"/>
    <w:uiPriority w:val="99"/>
    <w:rsid w:val="0099130A"/>
  </w:style>
  <w:style w:type="paragraph" w:styleId="ae">
    <w:name w:val="Balloon Text"/>
    <w:basedOn w:val="a2"/>
    <w:link w:val="af"/>
    <w:uiPriority w:val="99"/>
    <w:semiHidden/>
    <w:unhideWhenUsed/>
    <w:rsid w:val="0099130A"/>
    <w:pPr>
      <w:spacing w:after="0" w:line="240" w:lineRule="auto"/>
    </w:pPr>
    <w:rPr>
      <w:rFonts w:ascii="Tahoma" w:hAnsi="Tahoma" w:cs="Tahoma"/>
      <w:sz w:val="16"/>
      <w:szCs w:val="16"/>
    </w:rPr>
  </w:style>
  <w:style w:type="character" w:customStyle="1" w:styleId="af">
    <w:name w:val="Текст выноски Знак"/>
    <w:basedOn w:val="a3"/>
    <w:link w:val="ae"/>
    <w:uiPriority w:val="99"/>
    <w:semiHidden/>
    <w:rsid w:val="0099130A"/>
    <w:rPr>
      <w:rFonts w:ascii="Tahoma" w:hAnsi="Tahoma" w:cs="Tahoma"/>
      <w:sz w:val="16"/>
      <w:szCs w:val="16"/>
    </w:rPr>
  </w:style>
  <w:style w:type="character" w:customStyle="1" w:styleId="70">
    <w:name w:val="Заголовок 7 Знак"/>
    <w:basedOn w:val="a3"/>
    <w:link w:val="7"/>
    <w:uiPriority w:val="9"/>
    <w:rsid w:val="0028600E"/>
    <w:rPr>
      <w:color w:val="auto"/>
      <w:sz w:val="24"/>
      <w:szCs w:val="24"/>
      <w:lang w:val="ru-RU" w:eastAsia="ru-RU"/>
    </w:rPr>
  </w:style>
  <w:style w:type="character" w:customStyle="1" w:styleId="80">
    <w:name w:val="Заголовок 8 Знак"/>
    <w:basedOn w:val="a3"/>
    <w:link w:val="8"/>
    <w:uiPriority w:val="9"/>
    <w:rsid w:val="0028600E"/>
    <w:rPr>
      <w:i/>
      <w:iCs/>
      <w:color w:val="auto"/>
      <w:sz w:val="24"/>
      <w:szCs w:val="24"/>
      <w:lang w:val="ru-RU" w:eastAsia="ru-RU"/>
    </w:rPr>
  </w:style>
  <w:style w:type="character" w:customStyle="1" w:styleId="90">
    <w:name w:val="Заголовок 9 Знак"/>
    <w:basedOn w:val="a3"/>
    <w:link w:val="9"/>
    <w:uiPriority w:val="9"/>
    <w:rsid w:val="0028600E"/>
    <w:rPr>
      <w:rFonts w:ascii="Arial" w:hAnsi="Arial" w:cs="Arial"/>
      <w:color w:val="auto"/>
      <w:sz w:val="22"/>
      <w:szCs w:val="22"/>
      <w:lang w:val="ru-RU" w:eastAsia="ru-RU"/>
    </w:rPr>
  </w:style>
  <w:style w:type="character" w:customStyle="1" w:styleId="10">
    <w:name w:val="Заголовок 1 Знак"/>
    <w:aliases w:val="Под МАН Знак"/>
    <w:basedOn w:val="a3"/>
    <w:link w:val="1"/>
    <w:uiPriority w:val="9"/>
    <w:rsid w:val="0028600E"/>
    <w:rPr>
      <w:rFonts w:ascii="Trebuchet MS" w:eastAsia="Trebuchet MS" w:hAnsi="Trebuchet MS" w:cs="Trebuchet MS"/>
      <w:sz w:val="32"/>
    </w:rPr>
  </w:style>
  <w:style w:type="character" w:customStyle="1" w:styleId="20">
    <w:name w:val="Заголовок 2 Знак"/>
    <w:basedOn w:val="a3"/>
    <w:link w:val="2"/>
    <w:uiPriority w:val="9"/>
    <w:rsid w:val="0028600E"/>
    <w:rPr>
      <w:rFonts w:ascii="Trebuchet MS" w:eastAsia="Trebuchet MS" w:hAnsi="Trebuchet MS" w:cs="Trebuchet MS"/>
      <w:b/>
      <w:sz w:val="26"/>
    </w:rPr>
  </w:style>
  <w:style w:type="character" w:customStyle="1" w:styleId="30">
    <w:name w:val="Заголовок 3 Знак"/>
    <w:basedOn w:val="a3"/>
    <w:link w:val="3"/>
    <w:uiPriority w:val="9"/>
    <w:rsid w:val="0028600E"/>
    <w:rPr>
      <w:rFonts w:ascii="Trebuchet MS" w:eastAsia="Trebuchet MS" w:hAnsi="Trebuchet MS" w:cs="Trebuchet MS"/>
      <w:b/>
      <w:color w:val="666666"/>
      <w:sz w:val="24"/>
    </w:rPr>
  </w:style>
  <w:style w:type="character" w:customStyle="1" w:styleId="40">
    <w:name w:val="Заголовок 4 Знак"/>
    <w:basedOn w:val="a3"/>
    <w:link w:val="4"/>
    <w:uiPriority w:val="9"/>
    <w:rsid w:val="0028600E"/>
    <w:rPr>
      <w:rFonts w:ascii="Trebuchet MS" w:eastAsia="Trebuchet MS" w:hAnsi="Trebuchet MS" w:cs="Trebuchet MS"/>
      <w:color w:val="666666"/>
      <w:sz w:val="22"/>
      <w:u w:val="single"/>
    </w:rPr>
  </w:style>
  <w:style w:type="character" w:customStyle="1" w:styleId="50">
    <w:name w:val="Заголовок 5 Знак"/>
    <w:basedOn w:val="a3"/>
    <w:link w:val="5"/>
    <w:uiPriority w:val="9"/>
    <w:rsid w:val="0028600E"/>
    <w:rPr>
      <w:rFonts w:ascii="Trebuchet MS" w:eastAsia="Trebuchet MS" w:hAnsi="Trebuchet MS" w:cs="Trebuchet MS"/>
      <w:color w:val="666666"/>
      <w:sz w:val="22"/>
    </w:rPr>
  </w:style>
  <w:style w:type="character" w:customStyle="1" w:styleId="60">
    <w:name w:val="Заголовок 6 Знак"/>
    <w:basedOn w:val="a3"/>
    <w:link w:val="6"/>
    <w:uiPriority w:val="9"/>
    <w:rsid w:val="0028600E"/>
    <w:rPr>
      <w:rFonts w:ascii="Trebuchet MS" w:eastAsia="Trebuchet MS" w:hAnsi="Trebuchet MS" w:cs="Trebuchet MS"/>
      <w:i/>
      <w:color w:val="666666"/>
      <w:sz w:val="22"/>
    </w:rPr>
  </w:style>
  <w:style w:type="paragraph" w:styleId="af0">
    <w:name w:val="List Paragraph"/>
    <w:basedOn w:val="a2"/>
    <w:uiPriority w:val="34"/>
    <w:qFormat/>
    <w:rsid w:val="0028600E"/>
    <w:pPr>
      <w:spacing w:after="0"/>
      <w:ind w:left="720" w:firstLine="567"/>
      <w:contextualSpacing/>
      <w:jc w:val="both"/>
    </w:pPr>
    <w:rPr>
      <w:rFonts w:ascii="Arial" w:hAnsi="Arial"/>
      <w:color w:val="auto"/>
      <w:sz w:val="24"/>
      <w:szCs w:val="24"/>
      <w:lang w:val="ru-RU" w:eastAsia="ru-RU"/>
    </w:rPr>
  </w:style>
  <w:style w:type="paragraph" w:styleId="af1">
    <w:name w:val="Body Text Indent"/>
    <w:basedOn w:val="a2"/>
    <w:link w:val="af2"/>
    <w:uiPriority w:val="99"/>
    <w:rsid w:val="0028600E"/>
    <w:pPr>
      <w:spacing w:after="0"/>
      <w:ind w:firstLine="567"/>
      <w:jc w:val="both"/>
    </w:pPr>
    <w:rPr>
      <w:rFonts w:ascii="Arial" w:hAnsi="Arial"/>
      <w:color w:val="auto"/>
      <w:sz w:val="24"/>
      <w:szCs w:val="24"/>
      <w:lang w:eastAsia="ru-RU"/>
    </w:rPr>
  </w:style>
  <w:style w:type="character" w:customStyle="1" w:styleId="af2">
    <w:name w:val="Основной текст с отступом Знак"/>
    <w:basedOn w:val="a3"/>
    <w:link w:val="af1"/>
    <w:uiPriority w:val="99"/>
    <w:rsid w:val="0028600E"/>
    <w:rPr>
      <w:rFonts w:ascii="Arial" w:hAnsi="Arial"/>
      <w:color w:val="auto"/>
      <w:sz w:val="24"/>
      <w:szCs w:val="24"/>
      <w:lang w:eastAsia="ru-RU"/>
    </w:rPr>
  </w:style>
  <w:style w:type="character" w:styleId="af3">
    <w:name w:val="Hyperlink"/>
    <w:uiPriority w:val="99"/>
    <w:unhideWhenUsed/>
    <w:rsid w:val="0028600E"/>
    <w:rPr>
      <w:color w:val="0000FF"/>
      <w:u w:val="single"/>
    </w:rPr>
  </w:style>
  <w:style w:type="paragraph" w:customStyle="1" w:styleId="Default">
    <w:name w:val="Default"/>
    <w:rsid w:val="0028600E"/>
    <w:pPr>
      <w:autoSpaceDE w:val="0"/>
      <w:autoSpaceDN w:val="0"/>
      <w:adjustRightInd w:val="0"/>
      <w:spacing w:after="0" w:line="240" w:lineRule="auto"/>
      <w:ind w:firstLine="0"/>
    </w:pPr>
    <w:rPr>
      <w:rFonts w:ascii="Arial Unicode MS" w:eastAsia="Arial Unicode MS" w:hAnsi="Calibri" w:cs="Arial Unicode MS"/>
      <w:sz w:val="24"/>
      <w:szCs w:val="24"/>
      <w:lang w:val="ru-RU" w:eastAsia="en-US"/>
    </w:rPr>
  </w:style>
  <w:style w:type="character" w:styleId="af4">
    <w:name w:val="Placeholder Text"/>
    <w:uiPriority w:val="99"/>
    <w:semiHidden/>
    <w:rsid w:val="0028600E"/>
    <w:rPr>
      <w:color w:val="808080"/>
    </w:rPr>
  </w:style>
  <w:style w:type="paragraph" w:styleId="af5">
    <w:name w:val="footnote text"/>
    <w:basedOn w:val="a2"/>
    <w:link w:val="af6"/>
    <w:uiPriority w:val="99"/>
    <w:semiHidden/>
    <w:unhideWhenUsed/>
    <w:rsid w:val="0028600E"/>
    <w:pPr>
      <w:spacing w:after="0" w:line="240" w:lineRule="auto"/>
      <w:ind w:firstLine="567"/>
      <w:jc w:val="both"/>
    </w:pPr>
    <w:rPr>
      <w:rFonts w:ascii="Arial" w:hAnsi="Arial"/>
      <w:color w:val="auto"/>
      <w:sz w:val="20"/>
      <w:lang w:val="ru-RU" w:eastAsia="ru-RU"/>
    </w:rPr>
  </w:style>
  <w:style w:type="character" w:customStyle="1" w:styleId="af6">
    <w:name w:val="Текст сноски Знак"/>
    <w:basedOn w:val="a3"/>
    <w:link w:val="af5"/>
    <w:uiPriority w:val="99"/>
    <w:semiHidden/>
    <w:rsid w:val="0028600E"/>
    <w:rPr>
      <w:rFonts w:ascii="Arial" w:hAnsi="Arial"/>
      <w:color w:val="auto"/>
      <w:sz w:val="20"/>
      <w:lang w:val="ru-RU" w:eastAsia="ru-RU"/>
    </w:rPr>
  </w:style>
  <w:style w:type="character" w:styleId="af7">
    <w:name w:val="footnote reference"/>
    <w:uiPriority w:val="99"/>
    <w:semiHidden/>
    <w:unhideWhenUsed/>
    <w:rsid w:val="0028600E"/>
    <w:rPr>
      <w:vertAlign w:val="superscript"/>
    </w:rPr>
  </w:style>
  <w:style w:type="paragraph" w:styleId="af8">
    <w:name w:val="TOC Heading"/>
    <w:basedOn w:val="1"/>
    <w:next w:val="a2"/>
    <w:uiPriority w:val="39"/>
    <w:unhideWhenUsed/>
    <w:qFormat/>
    <w:rsid w:val="0028600E"/>
    <w:pPr>
      <w:spacing w:before="480" w:line="276" w:lineRule="auto"/>
      <w:ind w:firstLine="0"/>
      <w:contextualSpacing w:val="0"/>
      <w:outlineLvl w:val="9"/>
    </w:pPr>
    <w:rPr>
      <w:rFonts w:ascii="Cambria" w:eastAsia="Times New Roman" w:hAnsi="Cambria" w:cs="Times New Roman"/>
      <w:b/>
      <w:bCs/>
      <w:color w:val="365F91"/>
      <w:sz w:val="28"/>
      <w:szCs w:val="28"/>
      <w:lang w:val="ru-RU" w:eastAsia="ru-RU"/>
    </w:rPr>
  </w:style>
  <w:style w:type="paragraph" w:styleId="11">
    <w:name w:val="toc 1"/>
    <w:basedOn w:val="a2"/>
    <w:next w:val="a2"/>
    <w:autoRedefine/>
    <w:uiPriority w:val="39"/>
    <w:unhideWhenUsed/>
    <w:qFormat/>
    <w:rsid w:val="0028600E"/>
    <w:pPr>
      <w:spacing w:before="120" w:after="0"/>
      <w:ind w:firstLine="567"/>
    </w:pPr>
    <w:rPr>
      <w:b/>
      <w:bCs/>
      <w:caps/>
      <w:color w:val="auto"/>
      <w:szCs w:val="24"/>
      <w:lang w:val="ru-RU" w:eastAsia="ru-RU"/>
    </w:rPr>
  </w:style>
  <w:style w:type="paragraph" w:styleId="21">
    <w:name w:val="toc 2"/>
    <w:basedOn w:val="a2"/>
    <w:next w:val="a2"/>
    <w:autoRedefine/>
    <w:uiPriority w:val="39"/>
    <w:unhideWhenUsed/>
    <w:qFormat/>
    <w:rsid w:val="0028600E"/>
    <w:pPr>
      <w:spacing w:before="240" w:after="0"/>
      <w:ind w:firstLine="567"/>
    </w:pPr>
    <w:rPr>
      <w:rFonts w:ascii="Calibri" w:hAnsi="Calibri" w:cs="Calibri"/>
      <w:b/>
      <w:bCs/>
      <w:color w:val="auto"/>
      <w:sz w:val="20"/>
      <w:lang w:val="ru-RU" w:eastAsia="ru-RU"/>
    </w:rPr>
  </w:style>
  <w:style w:type="paragraph" w:styleId="31">
    <w:name w:val="toc 3"/>
    <w:basedOn w:val="a2"/>
    <w:next w:val="a2"/>
    <w:autoRedefine/>
    <w:uiPriority w:val="39"/>
    <w:unhideWhenUsed/>
    <w:qFormat/>
    <w:rsid w:val="0028600E"/>
    <w:pPr>
      <w:spacing w:after="0"/>
      <w:ind w:left="240" w:firstLine="567"/>
    </w:pPr>
    <w:rPr>
      <w:rFonts w:ascii="Calibri" w:hAnsi="Calibri" w:cs="Calibri"/>
      <w:color w:val="auto"/>
      <w:sz w:val="20"/>
      <w:lang w:val="ru-RU" w:eastAsia="ru-RU"/>
    </w:rPr>
  </w:style>
  <w:style w:type="paragraph" w:styleId="af9">
    <w:name w:val="No Spacing"/>
    <w:uiPriority w:val="1"/>
    <w:qFormat/>
    <w:rsid w:val="0028600E"/>
    <w:pPr>
      <w:spacing w:after="0" w:line="240" w:lineRule="auto"/>
      <w:ind w:firstLine="567"/>
      <w:jc w:val="both"/>
    </w:pPr>
    <w:rPr>
      <w:rFonts w:ascii="Arial" w:hAnsi="Arial"/>
      <w:color w:val="auto"/>
      <w:sz w:val="24"/>
      <w:szCs w:val="24"/>
      <w:lang w:val="ru-RU" w:eastAsia="ru-RU"/>
    </w:rPr>
  </w:style>
  <w:style w:type="character" w:customStyle="1" w:styleId="a7">
    <w:name w:val="Название Знак"/>
    <w:basedOn w:val="a3"/>
    <w:link w:val="a6"/>
    <w:uiPriority w:val="10"/>
    <w:rsid w:val="0028600E"/>
    <w:rPr>
      <w:rFonts w:ascii="Trebuchet MS" w:eastAsia="Trebuchet MS" w:hAnsi="Trebuchet MS" w:cs="Trebuchet MS"/>
      <w:sz w:val="42"/>
    </w:rPr>
  </w:style>
  <w:style w:type="character" w:customStyle="1" w:styleId="a9">
    <w:name w:val="Подзаголовок Знак"/>
    <w:basedOn w:val="a3"/>
    <w:link w:val="a8"/>
    <w:uiPriority w:val="11"/>
    <w:rsid w:val="0028600E"/>
    <w:rPr>
      <w:rFonts w:ascii="Trebuchet MS" w:eastAsia="Trebuchet MS" w:hAnsi="Trebuchet MS" w:cs="Trebuchet MS"/>
      <w:i/>
      <w:color w:val="666666"/>
      <w:sz w:val="26"/>
    </w:rPr>
  </w:style>
  <w:style w:type="character" w:styleId="afa">
    <w:name w:val="Subtle Emphasis"/>
    <w:uiPriority w:val="19"/>
    <w:qFormat/>
    <w:rsid w:val="0028600E"/>
    <w:rPr>
      <w:i/>
      <w:iCs/>
      <w:color w:val="808080"/>
    </w:rPr>
  </w:style>
  <w:style w:type="character" w:styleId="afb">
    <w:name w:val="Emphasis"/>
    <w:uiPriority w:val="20"/>
    <w:qFormat/>
    <w:rsid w:val="0028600E"/>
    <w:rPr>
      <w:i/>
      <w:iCs/>
    </w:rPr>
  </w:style>
  <w:style w:type="character" w:styleId="afc">
    <w:name w:val="Book Title"/>
    <w:uiPriority w:val="33"/>
    <w:qFormat/>
    <w:rsid w:val="0028600E"/>
    <w:rPr>
      <w:b/>
      <w:bCs/>
      <w:smallCaps/>
      <w:spacing w:val="5"/>
    </w:rPr>
  </w:style>
  <w:style w:type="paragraph" w:styleId="41">
    <w:name w:val="toc 4"/>
    <w:basedOn w:val="a2"/>
    <w:next w:val="a2"/>
    <w:autoRedefine/>
    <w:uiPriority w:val="39"/>
    <w:unhideWhenUsed/>
    <w:rsid w:val="0028600E"/>
    <w:pPr>
      <w:spacing w:after="0"/>
      <w:ind w:left="480" w:firstLine="567"/>
    </w:pPr>
    <w:rPr>
      <w:rFonts w:ascii="Calibri" w:hAnsi="Calibri" w:cs="Calibri"/>
      <w:color w:val="auto"/>
      <w:sz w:val="20"/>
      <w:lang w:val="ru-RU" w:eastAsia="ru-RU"/>
    </w:rPr>
  </w:style>
  <w:style w:type="paragraph" w:styleId="51">
    <w:name w:val="toc 5"/>
    <w:basedOn w:val="a2"/>
    <w:next w:val="a2"/>
    <w:autoRedefine/>
    <w:uiPriority w:val="39"/>
    <w:unhideWhenUsed/>
    <w:rsid w:val="0028600E"/>
    <w:pPr>
      <w:spacing w:after="0"/>
      <w:ind w:left="720" w:firstLine="567"/>
    </w:pPr>
    <w:rPr>
      <w:rFonts w:ascii="Calibri" w:hAnsi="Calibri" w:cs="Calibri"/>
      <w:color w:val="auto"/>
      <w:sz w:val="20"/>
      <w:lang w:val="ru-RU" w:eastAsia="ru-RU"/>
    </w:rPr>
  </w:style>
  <w:style w:type="paragraph" w:styleId="61">
    <w:name w:val="toc 6"/>
    <w:basedOn w:val="a2"/>
    <w:next w:val="a2"/>
    <w:autoRedefine/>
    <w:uiPriority w:val="39"/>
    <w:unhideWhenUsed/>
    <w:rsid w:val="0028600E"/>
    <w:pPr>
      <w:spacing w:after="0"/>
      <w:ind w:left="960" w:firstLine="567"/>
    </w:pPr>
    <w:rPr>
      <w:rFonts w:ascii="Calibri" w:hAnsi="Calibri" w:cs="Calibri"/>
      <w:color w:val="auto"/>
      <w:sz w:val="20"/>
      <w:lang w:val="ru-RU" w:eastAsia="ru-RU"/>
    </w:rPr>
  </w:style>
  <w:style w:type="paragraph" w:styleId="71">
    <w:name w:val="toc 7"/>
    <w:basedOn w:val="a2"/>
    <w:next w:val="a2"/>
    <w:autoRedefine/>
    <w:uiPriority w:val="39"/>
    <w:unhideWhenUsed/>
    <w:rsid w:val="0028600E"/>
    <w:pPr>
      <w:spacing w:after="0"/>
      <w:ind w:left="1200" w:firstLine="567"/>
    </w:pPr>
    <w:rPr>
      <w:rFonts w:ascii="Calibri" w:hAnsi="Calibri" w:cs="Calibri"/>
      <w:color w:val="auto"/>
      <w:sz w:val="20"/>
      <w:lang w:val="ru-RU" w:eastAsia="ru-RU"/>
    </w:rPr>
  </w:style>
  <w:style w:type="paragraph" w:styleId="81">
    <w:name w:val="toc 8"/>
    <w:basedOn w:val="a2"/>
    <w:next w:val="a2"/>
    <w:autoRedefine/>
    <w:uiPriority w:val="39"/>
    <w:unhideWhenUsed/>
    <w:rsid w:val="0028600E"/>
    <w:pPr>
      <w:spacing w:after="0"/>
      <w:ind w:left="1440" w:firstLine="567"/>
    </w:pPr>
    <w:rPr>
      <w:rFonts w:ascii="Calibri" w:hAnsi="Calibri" w:cs="Calibri"/>
      <w:color w:val="auto"/>
      <w:sz w:val="20"/>
      <w:lang w:val="ru-RU" w:eastAsia="ru-RU"/>
    </w:rPr>
  </w:style>
  <w:style w:type="paragraph" w:styleId="91">
    <w:name w:val="toc 9"/>
    <w:basedOn w:val="a2"/>
    <w:next w:val="a2"/>
    <w:autoRedefine/>
    <w:uiPriority w:val="39"/>
    <w:unhideWhenUsed/>
    <w:rsid w:val="0028600E"/>
    <w:pPr>
      <w:spacing w:after="0"/>
      <w:ind w:left="1680" w:firstLine="567"/>
    </w:pPr>
    <w:rPr>
      <w:rFonts w:ascii="Calibri" w:hAnsi="Calibri" w:cs="Calibri"/>
      <w:color w:val="auto"/>
      <w:sz w:val="20"/>
      <w:lang w:val="ru-RU" w:eastAsia="ru-RU"/>
    </w:rPr>
  </w:style>
  <w:style w:type="character" w:styleId="afd">
    <w:name w:val="Strong"/>
    <w:uiPriority w:val="99"/>
    <w:qFormat/>
    <w:rsid w:val="0028600E"/>
    <w:rPr>
      <w:b/>
      <w:bCs/>
    </w:rPr>
  </w:style>
  <w:style w:type="paragraph" w:styleId="afe">
    <w:name w:val="Body Text"/>
    <w:basedOn w:val="a2"/>
    <w:link w:val="aff"/>
    <w:uiPriority w:val="99"/>
    <w:semiHidden/>
    <w:unhideWhenUsed/>
    <w:rsid w:val="0028600E"/>
    <w:pPr>
      <w:spacing w:after="120"/>
      <w:ind w:firstLine="567"/>
      <w:jc w:val="both"/>
    </w:pPr>
    <w:rPr>
      <w:rFonts w:ascii="Arial" w:hAnsi="Arial"/>
      <w:color w:val="auto"/>
      <w:sz w:val="24"/>
      <w:szCs w:val="24"/>
      <w:lang w:val="ru-RU" w:eastAsia="ru-RU"/>
    </w:rPr>
  </w:style>
  <w:style w:type="character" w:customStyle="1" w:styleId="aff">
    <w:name w:val="Основной текст Знак"/>
    <w:basedOn w:val="a3"/>
    <w:link w:val="afe"/>
    <w:uiPriority w:val="99"/>
    <w:semiHidden/>
    <w:rsid w:val="0028600E"/>
    <w:rPr>
      <w:rFonts w:ascii="Arial" w:hAnsi="Arial"/>
      <w:color w:val="auto"/>
      <w:sz w:val="24"/>
      <w:szCs w:val="24"/>
      <w:lang w:val="ru-RU" w:eastAsia="ru-RU"/>
    </w:rPr>
  </w:style>
  <w:style w:type="paragraph" w:styleId="22">
    <w:name w:val="Body Text Indent 2"/>
    <w:basedOn w:val="a2"/>
    <w:link w:val="23"/>
    <w:uiPriority w:val="99"/>
    <w:semiHidden/>
    <w:unhideWhenUsed/>
    <w:rsid w:val="0028600E"/>
    <w:pPr>
      <w:spacing w:after="120" w:line="480" w:lineRule="auto"/>
      <w:ind w:left="283" w:firstLine="567"/>
      <w:jc w:val="both"/>
    </w:pPr>
    <w:rPr>
      <w:rFonts w:ascii="Arial" w:hAnsi="Arial"/>
      <w:color w:val="auto"/>
      <w:sz w:val="24"/>
      <w:szCs w:val="24"/>
      <w:lang w:val="ru-RU" w:eastAsia="ru-RU"/>
    </w:rPr>
  </w:style>
  <w:style w:type="character" w:customStyle="1" w:styleId="23">
    <w:name w:val="Основной текст с отступом 2 Знак"/>
    <w:basedOn w:val="a3"/>
    <w:link w:val="22"/>
    <w:uiPriority w:val="99"/>
    <w:semiHidden/>
    <w:rsid w:val="0028600E"/>
    <w:rPr>
      <w:rFonts w:ascii="Arial" w:hAnsi="Arial"/>
      <w:color w:val="auto"/>
      <w:sz w:val="24"/>
      <w:szCs w:val="24"/>
      <w:lang w:val="ru-RU" w:eastAsia="ru-RU"/>
    </w:rPr>
  </w:style>
  <w:style w:type="paragraph" w:styleId="aff0">
    <w:name w:val="Normal (Web)"/>
    <w:aliases w:val="Обычный (веб)1,Обычный (Web)2"/>
    <w:basedOn w:val="a2"/>
    <w:uiPriority w:val="99"/>
    <w:unhideWhenUsed/>
    <w:rsid w:val="0028600E"/>
    <w:pPr>
      <w:spacing w:before="100" w:beforeAutospacing="1" w:after="100" w:afterAutospacing="1" w:line="240" w:lineRule="auto"/>
      <w:ind w:firstLine="0"/>
    </w:pPr>
    <w:rPr>
      <w:color w:val="auto"/>
      <w:sz w:val="24"/>
      <w:szCs w:val="24"/>
      <w:lang w:val="ru-RU" w:eastAsia="ru-RU"/>
    </w:rPr>
  </w:style>
  <w:style w:type="paragraph" w:customStyle="1" w:styleId="MAIN">
    <w:name w:val="MAIN"/>
    <w:basedOn w:val="a2"/>
    <w:link w:val="MAIN0"/>
    <w:qFormat/>
    <w:rsid w:val="0028600E"/>
    <w:pPr>
      <w:spacing w:after="0"/>
      <w:ind w:firstLine="709"/>
      <w:contextualSpacing/>
      <w:jc w:val="both"/>
    </w:pPr>
    <w:rPr>
      <w:rFonts w:ascii="Journal" w:hAnsi="Journal"/>
      <w:bCs/>
      <w:szCs w:val="28"/>
      <w:lang w:eastAsia="en-US"/>
    </w:rPr>
  </w:style>
  <w:style w:type="character" w:customStyle="1" w:styleId="MAIN0">
    <w:name w:val="MAIN Знак"/>
    <w:link w:val="MAIN"/>
    <w:rsid w:val="0028600E"/>
    <w:rPr>
      <w:rFonts w:ascii="Journal" w:hAnsi="Journal"/>
      <w:bCs/>
      <w:szCs w:val="28"/>
      <w:lang w:eastAsia="en-US"/>
    </w:rPr>
  </w:style>
  <w:style w:type="paragraph" w:customStyle="1" w:styleId="a0">
    <w:name w:val="крапка"/>
    <w:basedOn w:val="a2"/>
    <w:rsid w:val="0028600E"/>
    <w:pPr>
      <w:numPr>
        <w:numId w:val="9"/>
      </w:numPr>
      <w:tabs>
        <w:tab w:val="clear" w:pos="1080"/>
        <w:tab w:val="num" w:pos="284"/>
      </w:tabs>
      <w:spacing w:after="0" w:line="240" w:lineRule="auto"/>
      <w:ind w:left="284" w:hanging="284"/>
      <w:jc w:val="both"/>
    </w:pPr>
    <w:rPr>
      <w:color w:val="auto"/>
      <w:sz w:val="20"/>
      <w:lang w:eastAsia="ru-RU"/>
    </w:rPr>
  </w:style>
  <w:style w:type="paragraph" w:customStyle="1" w:styleId="a1">
    <w:name w:val="птичка"/>
    <w:basedOn w:val="a2"/>
    <w:rsid w:val="0028600E"/>
    <w:pPr>
      <w:numPr>
        <w:ilvl w:val="1"/>
        <w:numId w:val="9"/>
      </w:numPr>
      <w:tabs>
        <w:tab w:val="clear" w:pos="2086"/>
        <w:tab w:val="num" w:pos="284"/>
      </w:tabs>
      <w:spacing w:after="0" w:line="240" w:lineRule="auto"/>
      <w:ind w:left="284" w:hanging="284"/>
      <w:jc w:val="both"/>
    </w:pPr>
    <w:rPr>
      <w:color w:val="auto"/>
      <w:sz w:val="20"/>
      <w:lang w:eastAsia="ru-RU"/>
    </w:rPr>
  </w:style>
  <w:style w:type="paragraph" w:customStyle="1" w:styleId="aff1">
    <w:name w:val="рис підпис"/>
    <w:basedOn w:val="a2"/>
    <w:rsid w:val="0028600E"/>
    <w:pPr>
      <w:spacing w:before="60" w:after="60" w:line="240" w:lineRule="auto"/>
      <w:ind w:firstLine="0"/>
      <w:jc w:val="center"/>
    </w:pPr>
    <w:rPr>
      <w:i/>
      <w:color w:val="auto"/>
      <w:sz w:val="20"/>
      <w:lang w:eastAsia="ru-RU"/>
    </w:rPr>
  </w:style>
  <w:style w:type="paragraph" w:styleId="24">
    <w:name w:val="Body Text 2"/>
    <w:basedOn w:val="a2"/>
    <w:link w:val="25"/>
    <w:uiPriority w:val="99"/>
    <w:rsid w:val="0028600E"/>
    <w:pPr>
      <w:widowControl w:val="0"/>
      <w:shd w:val="clear" w:color="auto" w:fill="FFFFFF"/>
      <w:overflowPunct w:val="0"/>
      <w:autoSpaceDE w:val="0"/>
      <w:autoSpaceDN w:val="0"/>
      <w:adjustRightInd w:val="0"/>
      <w:spacing w:before="504" w:after="0" w:line="240" w:lineRule="auto"/>
      <w:ind w:firstLine="0"/>
      <w:jc w:val="both"/>
    </w:pPr>
    <w:rPr>
      <w:rFonts w:ascii="Courier New" w:hAnsi="Courier New"/>
      <w:color w:val="auto"/>
      <w:sz w:val="22"/>
      <w:lang w:eastAsia="ru-RU"/>
    </w:rPr>
  </w:style>
  <w:style w:type="character" w:customStyle="1" w:styleId="25">
    <w:name w:val="Основной текст 2 Знак"/>
    <w:basedOn w:val="a3"/>
    <w:link w:val="24"/>
    <w:uiPriority w:val="99"/>
    <w:rsid w:val="0028600E"/>
    <w:rPr>
      <w:rFonts w:ascii="Courier New" w:hAnsi="Courier New"/>
      <w:color w:val="auto"/>
      <w:sz w:val="22"/>
      <w:shd w:val="clear" w:color="auto" w:fill="FFFFFF"/>
      <w:lang w:eastAsia="ru-RU"/>
    </w:rPr>
  </w:style>
  <w:style w:type="paragraph" w:customStyle="1" w:styleId="12">
    <w:name w:val="Обычный1"/>
    <w:rsid w:val="0028600E"/>
    <w:pPr>
      <w:widowControl w:val="0"/>
      <w:spacing w:after="0" w:line="240" w:lineRule="auto"/>
      <w:ind w:firstLine="0"/>
      <w:jc w:val="center"/>
    </w:pPr>
    <w:rPr>
      <w:snapToGrid w:val="0"/>
      <w:color w:val="auto"/>
      <w:sz w:val="18"/>
      <w:lang w:eastAsia="ru-RU"/>
    </w:rPr>
  </w:style>
  <w:style w:type="character" w:customStyle="1" w:styleId="32">
    <w:name w:val="Основной текст с отступом 3 Знак"/>
    <w:link w:val="33"/>
    <w:uiPriority w:val="99"/>
    <w:semiHidden/>
    <w:rsid w:val="0028600E"/>
    <w:rPr>
      <w:sz w:val="16"/>
      <w:szCs w:val="16"/>
      <w:lang w:val="en-US"/>
    </w:rPr>
  </w:style>
  <w:style w:type="paragraph" w:styleId="33">
    <w:name w:val="Body Text Indent 3"/>
    <w:basedOn w:val="a2"/>
    <w:link w:val="32"/>
    <w:uiPriority w:val="99"/>
    <w:semiHidden/>
    <w:unhideWhenUsed/>
    <w:rsid w:val="0028600E"/>
    <w:pPr>
      <w:widowControl w:val="0"/>
      <w:spacing w:after="120" w:line="276" w:lineRule="auto"/>
      <w:ind w:left="283" w:firstLine="0"/>
    </w:pPr>
    <w:rPr>
      <w:sz w:val="16"/>
      <w:szCs w:val="16"/>
      <w:lang w:val="en-US"/>
    </w:rPr>
  </w:style>
  <w:style w:type="character" w:customStyle="1" w:styleId="310">
    <w:name w:val="Основной текст с отступом 3 Знак1"/>
    <w:basedOn w:val="a3"/>
    <w:uiPriority w:val="99"/>
    <w:semiHidden/>
    <w:rsid w:val="0028600E"/>
    <w:rPr>
      <w:sz w:val="16"/>
      <w:szCs w:val="16"/>
    </w:rPr>
  </w:style>
  <w:style w:type="paragraph" w:customStyle="1" w:styleId="BodyText21">
    <w:name w:val="Body Text 21"/>
    <w:basedOn w:val="a2"/>
    <w:rsid w:val="0028600E"/>
    <w:pPr>
      <w:autoSpaceDE w:val="0"/>
      <w:autoSpaceDN w:val="0"/>
      <w:spacing w:after="0"/>
      <w:jc w:val="both"/>
    </w:pPr>
    <w:rPr>
      <w:color w:val="auto"/>
      <w:sz w:val="24"/>
      <w:szCs w:val="24"/>
      <w:lang w:val="ru-RU" w:eastAsia="ru-RU"/>
    </w:rPr>
  </w:style>
  <w:style w:type="paragraph" w:customStyle="1" w:styleId="Body">
    <w:name w:val="Body"/>
    <w:basedOn w:val="a2"/>
    <w:rsid w:val="0028600E"/>
    <w:pPr>
      <w:autoSpaceDE w:val="0"/>
      <w:autoSpaceDN w:val="0"/>
      <w:spacing w:before="80" w:after="80" w:line="240" w:lineRule="auto"/>
      <w:ind w:firstLine="0"/>
      <w:jc w:val="both"/>
    </w:pPr>
    <w:rPr>
      <w:rFonts w:ascii="UkrainianJournal" w:hAnsi="UkrainianJournal"/>
      <w:color w:val="auto"/>
      <w:sz w:val="24"/>
      <w:szCs w:val="24"/>
      <w:lang w:val="en-US" w:eastAsia="ru-RU"/>
    </w:rPr>
  </w:style>
  <w:style w:type="character" w:customStyle="1" w:styleId="apple-style-span">
    <w:name w:val="apple-style-span"/>
    <w:basedOn w:val="a3"/>
    <w:rsid w:val="0028600E"/>
  </w:style>
  <w:style w:type="paragraph" w:styleId="HTML">
    <w:name w:val="HTML Preformatted"/>
    <w:basedOn w:val="a2"/>
    <w:link w:val="HTML0"/>
    <w:uiPriority w:val="99"/>
    <w:unhideWhenUsed/>
    <w:rsid w:val="002860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hAnsi="Courier New" w:cs="Courier New"/>
      <w:color w:val="auto"/>
      <w:sz w:val="20"/>
    </w:rPr>
  </w:style>
  <w:style w:type="character" w:customStyle="1" w:styleId="HTML0">
    <w:name w:val="Стандартный HTML Знак"/>
    <w:basedOn w:val="a3"/>
    <w:link w:val="HTML"/>
    <w:uiPriority w:val="99"/>
    <w:rsid w:val="0028600E"/>
    <w:rPr>
      <w:rFonts w:ascii="Courier New" w:hAnsi="Courier New" w:cs="Courier New"/>
      <w:color w:val="auto"/>
      <w:sz w:val="20"/>
    </w:rPr>
  </w:style>
  <w:style w:type="character" w:styleId="aff2">
    <w:name w:val="page number"/>
    <w:basedOn w:val="a3"/>
    <w:rsid w:val="00A24252"/>
  </w:style>
  <w:style w:type="paragraph" w:customStyle="1" w:styleId="aff3">
    <w:name w:val="Заголовок без содержания"/>
    <w:next w:val="a2"/>
    <w:rsid w:val="00A24252"/>
    <w:pPr>
      <w:pageBreakBefore/>
      <w:spacing w:before="240" w:after="480" w:line="240" w:lineRule="auto"/>
      <w:ind w:firstLine="0"/>
      <w:jc w:val="center"/>
    </w:pPr>
    <w:rPr>
      <w:b/>
      <w:bCs/>
      <w:color w:val="auto"/>
      <w:kern w:val="32"/>
      <w:sz w:val="32"/>
      <w:lang w:val="ru-RU" w:eastAsia="ru-RU"/>
    </w:rPr>
  </w:style>
  <w:style w:type="character" w:customStyle="1" w:styleId="aff4">
    <w:name w:val="выделенный текст"/>
    <w:basedOn w:val="a3"/>
    <w:rsid w:val="00A24252"/>
    <w:rPr>
      <w:b/>
      <w:bCs/>
      <w:sz w:val="28"/>
    </w:rPr>
  </w:style>
  <w:style w:type="paragraph" w:customStyle="1" w:styleId="13">
    <w:name w:val="Заголовок 1 без номера"/>
    <w:basedOn w:val="1"/>
    <w:rsid w:val="00A24252"/>
    <w:pPr>
      <w:keepLines w:val="0"/>
      <w:pageBreakBefore/>
      <w:spacing w:before="120" w:after="360"/>
      <w:ind w:firstLine="0"/>
      <w:contextualSpacing w:val="0"/>
      <w:jc w:val="center"/>
    </w:pPr>
    <w:rPr>
      <w:rFonts w:ascii="Times New Roman" w:eastAsia="Times New Roman" w:hAnsi="Times New Roman" w:cs="Times New Roman"/>
      <w:b/>
      <w:bCs/>
      <w:color w:val="auto"/>
      <w:kern w:val="32"/>
      <w:lang w:val="ru-RU" w:eastAsia="ru-RU"/>
    </w:rPr>
  </w:style>
  <w:style w:type="paragraph" w:styleId="a">
    <w:name w:val="List Number"/>
    <w:basedOn w:val="a2"/>
    <w:link w:val="aff5"/>
    <w:rsid w:val="00A24252"/>
    <w:pPr>
      <w:numPr>
        <w:numId w:val="13"/>
      </w:numPr>
      <w:spacing w:after="0"/>
      <w:jc w:val="both"/>
    </w:pPr>
    <w:rPr>
      <w:color w:val="auto"/>
      <w:szCs w:val="24"/>
      <w:lang w:val="ru-RU" w:eastAsia="ru-RU"/>
    </w:rPr>
  </w:style>
  <w:style w:type="character" w:customStyle="1" w:styleId="aff5">
    <w:name w:val="Нумерованный список Знак"/>
    <w:basedOn w:val="a3"/>
    <w:link w:val="a"/>
    <w:rsid w:val="00A24252"/>
    <w:rPr>
      <w:color w:val="auto"/>
      <w:szCs w:val="24"/>
      <w:lang w:val="ru-RU" w:eastAsia="ru-RU"/>
    </w:rPr>
  </w:style>
  <w:style w:type="table" w:styleId="aff6">
    <w:name w:val="Table Grid"/>
    <w:basedOn w:val="a4"/>
    <w:uiPriority w:val="59"/>
    <w:rsid w:val="004D52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osttitle">
    <w:name w:val="post_title"/>
    <w:basedOn w:val="a3"/>
    <w:rsid w:val="001E2DA6"/>
  </w:style>
  <w:style w:type="character" w:customStyle="1" w:styleId="apple-converted-space">
    <w:name w:val="apple-converted-space"/>
    <w:basedOn w:val="a3"/>
    <w:rsid w:val="001E2DA6"/>
  </w:style>
  <w:style w:type="character" w:customStyle="1" w:styleId="profiledhub">
    <w:name w:val="profiled_hub"/>
    <w:basedOn w:val="a3"/>
    <w:rsid w:val="001E2DA6"/>
  </w:style>
  <w:style w:type="character" w:customStyle="1" w:styleId="mw-headline">
    <w:name w:val="mw-headline"/>
    <w:basedOn w:val="a3"/>
    <w:rsid w:val="00FC0DE0"/>
  </w:style>
  <w:style w:type="character" w:customStyle="1" w:styleId="mw-editsection">
    <w:name w:val="mw-editsection"/>
    <w:basedOn w:val="a3"/>
    <w:rsid w:val="00FC0DE0"/>
  </w:style>
  <w:style w:type="character" w:customStyle="1" w:styleId="mw-editsection-bracket">
    <w:name w:val="mw-editsection-bracket"/>
    <w:basedOn w:val="a3"/>
    <w:rsid w:val="00FC0DE0"/>
  </w:style>
  <w:style w:type="character" w:styleId="aff7">
    <w:name w:val="FollowedHyperlink"/>
    <w:basedOn w:val="a3"/>
    <w:uiPriority w:val="99"/>
    <w:semiHidden/>
    <w:unhideWhenUsed/>
    <w:rsid w:val="00FC0DE0"/>
    <w:rPr>
      <w:color w:val="800080"/>
      <w:u w:val="single"/>
    </w:rPr>
  </w:style>
  <w:style w:type="paragraph" w:customStyle="1" w:styleId="style1">
    <w:name w:val="style1"/>
    <w:basedOn w:val="a2"/>
    <w:rsid w:val="00A25A70"/>
    <w:pPr>
      <w:spacing w:before="100" w:beforeAutospacing="1" w:after="100" w:afterAutospacing="1" w:line="240" w:lineRule="auto"/>
      <w:ind w:firstLine="0"/>
    </w:pPr>
    <w:rPr>
      <w:color w:val="auto"/>
      <w:sz w:val="24"/>
      <w:szCs w:val="24"/>
    </w:rPr>
  </w:style>
  <w:style w:type="character" w:styleId="aff8">
    <w:name w:val="annotation reference"/>
    <w:basedOn w:val="a3"/>
    <w:uiPriority w:val="99"/>
    <w:semiHidden/>
    <w:unhideWhenUsed/>
    <w:rsid w:val="00B755C7"/>
    <w:rPr>
      <w:sz w:val="16"/>
      <w:szCs w:val="16"/>
    </w:rPr>
  </w:style>
  <w:style w:type="paragraph" w:styleId="aff9">
    <w:name w:val="annotation text"/>
    <w:basedOn w:val="a2"/>
    <w:link w:val="affa"/>
    <w:uiPriority w:val="99"/>
    <w:semiHidden/>
    <w:unhideWhenUsed/>
    <w:rsid w:val="00B755C7"/>
    <w:pPr>
      <w:spacing w:line="240" w:lineRule="auto"/>
    </w:pPr>
    <w:rPr>
      <w:sz w:val="20"/>
    </w:rPr>
  </w:style>
  <w:style w:type="character" w:customStyle="1" w:styleId="affa">
    <w:name w:val="Текст примечания Знак"/>
    <w:basedOn w:val="a3"/>
    <w:link w:val="aff9"/>
    <w:uiPriority w:val="99"/>
    <w:semiHidden/>
    <w:rsid w:val="00B755C7"/>
    <w:rPr>
      <w:sz w:val="20"/>
    </w:rPr>
  </w:style>
  <w:style w:type="paragraph" w:styleId="affb">
    <w:name w:val="annotation subject"/>
    <w:basedOn w:val="aff9"/>
    <w:next w:val="aff9"/>
    <w:link w:val="affc"/>
    <w:uiPriority w:val="99"/>
    <w:semiHidden/>
    <w:unhideWhenUsed/>
    <w:rsid w:val="00B755C7"/>
    <w:rPr>
      <w:b/>
      <w:bCs/>
    </w:rPr>
  </w:style>
  <w:style w:type="character" w:customStyle="1" w:styleId="affc">
    <w:name w:val="Тема примечания Знак"/>
    <w:basedOn w:val="affa"/>
    <w:link w:val="affb"/>
    <w:uiPriority w:val="99"/>
    <w:semiHidden/>
    <w:rsid w:val="00B755C7"/>
    <w:rPr>
      <w:b/>
      <w:bCs/>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8"/>
        <w:lang w:val="uk-UA" w:eastAsia="uk-UA" w:bidi="ar-SA"/>
      </w:rPr>
    </w:rPrDefault>
    <w:pPrDefault>
      <w:pPr>
        <w:spacing w:after="200" w:line="36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Number" w:uiPriority="0"/>
    <w:lsdException w:name="Title" w:semiHidden="0" w:uiPriority="10" w:unhideWhenUsed="0" w:qFormat="1"/>
    <w:lsdException w:name="Default Paragraph Font" w:uiPriority="1"/>
    <w:lsdException w:name="Subtitle" w:semiHidden="0" w:uiPriority="11" w:unhideWhenUsed="0" w:qFormat="1"/>
    <w:lsdException w:name="Strong" w:semiHidden="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rsid w:val="00320D75"/>
  </w:style>
  <w:style w:type="paragraph" w:styleId="1">
    <w:name w:val="heading 1"/>
    <w:aliases w:val="Под МАН"/>
    <w:basedOn w:val="a2"/>
    <w:next w:val="a2"/>
    <w:link w:val="10"/>
    <w:uiPriority w:val="9"/>
    <w:qFormat/>
    <w:pPr>
      <w:keepNext/>
      <w:keepLines/>
      <w:spacing w:before="200" w:after="0"/>
      <w:contextualSpacing/>
      <w:outlineLvl w:val="0"/>
    </w:pPr>
    <w:rPr>
      <w:rFonts w:ascii="Trebuchet MS" w:eastAsia="Trebuchet MS" w:hAnsi="Trebuchet MS" w:cs="Trebuchet MS"/>
      <w:sz w:val="32"/>
    </w:rPr>
  </w:style>
  <w:style w:type="paragraph" w:styleId="2">
    <w:name w:val="heading 2"/>
    <w:basedOn w:val="a2"/>
    <w:next w:val="a2"/>
    <w:link w:val="20"/>
    <w:uiPriority w:val="9"/>
    <w:qFormat/>
    <w:pPr>
      <w:keepNext/>
      <w:keepLines/>
      <w:spacing w:before="200" w:after="0"/>
      <w:contextualSpacing/>
      <w:outlineLvl w:val="1"/>
    </w:pPr>
    <w:rPr>
      <w:rFonts w:ascii="Trebuchet MS" w:eastAsia="Trebuchet MS" w:hAnsi="Trebuchet MS" w:cs="Trebuchet MS"/>
      <w:b/>
      <w:sz w:val="26"/>
    </w:rPr>
  </w:style>
  <w:style w:type="paragraph" w:styleId="3">
    <w:name w:val="heading 3"/>
    <w:basedOn w:val="a2"/>
    <w:next w:val="a2"/>
    <w:link w:val="30"/>
    <w:uiPriority w:val="9"/>
    <w:qFormat/>
    <w:pPr>
      <w:keepNext/>
      <w:keepLines/>
      <w:spacing w:before="160" w:after="0"/>
      <w:contextualSpacing/>
      <w:outlineLvl w:val="2"/>
    </w:pPr>
    <w:rPr>
      <w:rFonts w:ascii="Trebuchet MS" w:eastAsia="Trebuchet MS" w:hAnsi="Trebuchet MS" w:cs="Trebuchet MS"/>
      <w:b/>
      <w:color w:val="666666"/>
      <w:sz w:val="24"/>
    </w:rPr>
  </w:style>
  <w:style w:type="paragraph" w:styleId="4">
    <w:name w:val="heading 4"/>
    <w:basedOn w:val="a2"/>
    <w:next w:val="a2"/>
    <w:link w:val="40"/>
    <w:uiPriority w:val="9"/>
    <w:qFormat/>
    <w:pPr>
      <w:keepNext/>
      <w:keepLines/>
      <w:spacing w:before="160" w:after="0"/>
      <w:contextualSpacing/>
      <w:outlineLvl w:val="3"/>
    </w:pPr>
    <w:rPr>
      <w:rFonts w:ascii="Trebuchet MS" w:eastAsia="Trebuchet MS" w:hAnsi="Trebuchet MS" w:cs="Trebuchet MS"/>
      <w:color w:val="666666"/>
      <w:sz w:val="22"/>
      <w:u w:val="single"/>
    </w:rPr>
  </w:style>
  <w:style w:type="paragraph" w:styleId="5">
    <w:name w:val="heading 5"/>
    <w:basedOn w:val="a2"/>
    <w:next w:val="a2"/>
    <w:link w:val="50"/>
    <w:uiPriority w:val="9"/>
    <w:qFormat/>
    <w:pPr>
      <w:keepNext/>
      <w:keepLines/>
      <w:spacing w:before="160" w:after="0"/>
      <w:contextualSpacing/>
      <w:outlineLvl w:val="4"/>
    </w:pPr>
    <w:rPr>
      <w:rFonts w:ascii="Trebuchet MS" w:eastAsia="Trebuchet MS" w:hAnsi="Trebuchet MS" w:cs="Trebuchet MS"/>
      <w:color w:val="666666"/>
      <w:sz w:val="22"/>
    </w:rPr>
  </w:style>
  <w:style w:type="paragraph" w:styleId="6">
    <w:name w:val="heading 6"/>
    <w:basedOn w:val="a2"/>
    <w:next w:val="a2"/>
    <w:link w:val="60"/>
    <w:uiPriority w:val="9"/>
    <w:qFormat/>
    <w:pPr>
      <w:keepNext/>
      <w:keepLines/>
      <w:spacing w:before="160" w:after="0"/>
      <w:contextualSpacing/>
      <w:outlineLvl w:val="5"/>
    </w:pPr>
    <w:rPr>
      <w:rFonts w:ascii="Trebuchet MS" w:eastAsia="Trebuchet MS" w:hAnsi="Trebuchet MS" w:cs="Trebuchet MS"/>
      <w:i/>
      <w:color w:val="666666"/>
      <w:sz w:val="22"/>
    </w:rPr>
  </w:style>
  <w:style w:type="paragraph" w:styleId="7">
    <w:name w:val="heading 7"/>
    <w:basedOn w:val="a2"/>
    <w:next w:val="a2"/>
    <w:link w:val="70"/>
    <w:uiPriority w:val="9"/>
    <w:qFormat/>
    <w:rsid w:val="0028600E"/>
    <w:pPr>
      <w:tabs>
        <w:tab w:val="num" w:pos="1296"/>
      </w:tabs>
      <w:spacing w:before="240" w:after="60"/>
      <w:ind w:left="1296" w:hanging="1296"/>
      <w:jc w:val="both"/>
      <w:outlineLvl w:val="6"/>
    </w:pPr>
    <w:rPr>
      <w:color w:val="auto"/>
      <w:sz w:val="24"/>
      <w:szCs w:val="24"/>
      <w:lang w:val="ru-RU" w:eastAsia="ru-RU"/>
    </w:rPr>
  </w:style>
  <w:style w:type="paragraph" w:styleId="8">
    <w:name w:val="heading 8"/>
    <w:basedOn w:val="a2"/>
    <w:next w:val="a2"/>
    <w:link w:val="80"/>
    <w:uiPriority w:val="9"/>
    <w:qFormat/>
    <w:rsid w:val="0028600E"/>
    <w:pPr>
      <w:tabs>
        <w:tab w:val="num" w:pos="1440"/>
      </w:tabs>
      <w:spacing w:before="240" w:after="60"/>
      <w:ind w:left="1440" w:hanging="1440"/>
      <w:jc w:val="both"/>
      <w:outlineLvl w:val="7"/>
    </w:pPr>
    <w:rPr>
      <w:i/>
      <w:iCs/>
      <w:color w:val="auto"/>
      <w:sz w:val="24"/>
      <w:szCs w:val="24"/>
      <w:lang w:val="ru-RU" w:eastAsia="ru-RU"/>
    </w:rPr>
  </w:style>
  <w:style w:type="paragraph" w:styleId="9">
    <w:name w:val="heading 9"/>
    <w:basedOn w:val="a2"/>
    <w:next w:val="a2"/>
    <w:link w:val="90"/>
    <w:uiPriority w:val="9"/>
    <w:qFormat/>
    <w:rsid w:val="0028600E"/>
    <w:pPr>
      <w:tabs>
        <w:tab w:val="num" w:pos="1584"/>
      </w:tabs>
      <w:spacing w:before="240" w:after="60"/>
      <w:ind w:left="1584" w:hanging="1584"/>
      <w:jc w:val="both"/>
      <w:outlineLvl w:val="8"/>
    </w:pPr>
    <w:rPr>
      <w:rFonts w:ascii="Arial" w:hAnsi="Arial" w:cs="Arial"/>
      <w:color w:val="auto"/>
      <w:sz w:val="22"/>
      <w:szCs w:val="22"/>
      <w:lang w:val="ru-RU" w:eastAsia="ru-RU"/>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6">
    <w:name w:val="Title"/>
    <w:basedOn w:val="a2"/>
    <w:next w:val="a2"/>
    <w:link w:val="a7"/>
    <w:uiPriority w:val="10"/>
    <w:qFormat/>
    <w:pPr>
      <w:keepNext/>
      <w:keepLines/>
      <w:spacing w:after="0"/>
      <w:contextualSpacing/>
    </w:pPr>
    <w:rPr>
      <w:rFonts w:ascii="Trebuchet MS" w:eastAsia="Trebuchet MS" w:hAnsi="Trebuchet MS" w:cs="Trebuchet MS"/>
      <w:sz w:val="42"/>
    </w:rPr>
  </w:style>
  <w:style w:type="paragraph" w:styleId="a8">
    <w:name w:val="Subtitle"/>
    <w:basedOn w:val="a2"/>
    <w:next w:val="a2"/>
    <w:link w:val="a9"/>
    <w:uiPriority w:val="11"/>
    <w:qFormat/>
    <w:pPr>
      <w:keepNext/>
      <w:keepLines/>
      <w:contextualSpacing/>
    </w:pPr>
    <w:rPr>
      <w:rFonts w:ascii="Trebuchet MS" w:eastAsia="Trebuchet MS" w:hAnsi="Trebuchet MS" w:cs="Trebuchet MS"/>
      <w:i/>
      <w:color w:val="666666"/>
      <w:sz w:val="26"/>
    </w:rPr>
  </w:style>
  <w:style w:type="paragraph" w:styleId="aa">
    <w:name w:val="header"/>
    <w:basedOn w:val="a2"/>
    <w:link w:val="ab"/>
    <w:uiPriority w:val="99"/>
    <w:unhideWhenUsed/>
    <w:rsid w:val="0099130A"/>
    <w:pPr>
      <w:tabs>
        <w:tab w:val="center" w:pos="4677"/>
        <w:tab w:val="right" w:pos="9355"/>
      </w:tabs>
      <w:spacing w:after="0" w:line="240" w:lineRule="auto"/>
    </w:pPr>
  </w:style>
  <w:style w:type="character" w:customStyle="1" w:styleId="ab">
    <w:name w:val="Верхний колонтитул Знак"/>
    <w:basedOn w:val="a3"/>
    <w:link w:val="aa"/>
    <w:uiPriority w:val="99"/>
    <w:rsid w:val="0099130A"/>
  </w:style>
  <w:style w:type="paragraph" w:styleId="ac">
    <w:name w:val="footer"/>
    <w:basedOn w:val="a2"/>
    <w:link w:val="ad"/>
    <w:uiPriority w:val="99"/>
    <w:unhideWhenUsed/>
    <w:rsid w:val="0099130A"/>
    <w:pPr>
      <w:tabs>
        <w:tab w:val="center" w:pos="4677"/>
        <w:tab w:val="right" w:pos="9355"/>
      </w:tabs>
      <w:spacing w:after="0" w:line="240" w:lineRule="auto"/>
    </w:pPr>
  </w:style>
  <w:style w:type="character" w:customStyle="1" w:styleId="ad">
    <w:name w:val="Нижний колонтитул Знак"/>
    <w:basedOn w:val="a3"/>
    <w:link w:val="ac"/>
    <w:uiPriority w:val="99"/>
    <w:rsid w:val="0099130A"/>
  </w:style>
  <w:style w:type="paragraph" w:styleId="ae">
    <w:name w:val="Balloon Text"/>
    <w:basedOn w:val="a2"/>
    <w:link w:val="af"/>
    <w:uiPriority w:val="99"/>
    <w:semiHidden/>
    <w:unhideWhenUsed/>
    <w:rsid w:val="0099130A"/>
    <w:pPr>
      <w:spacing w:after="0" w:line="240" w:lineRule="auto"/>
    </w:pPr>
    <w:rPr>
      <w:rFonts w:ascii="Tahoma" w:hAnsi="Tahoma" w:cs="Tahoma"/>
      <w:sz w:val="16"/>
      <w:szCs w:val="16"/>
    </w:rPr>
  </w:style>
  <w:style w:type="character" w:customStyle="1" w:styleId="af">
    <w:name w:val="Текст выноски Знак"/>
    <w:basedOn w:val="a3"/>
    <w:link w:val="ae"/>
    <w:uiPriority w:val="99"/>
    <w:semiHidden/>
    <w:rsid w:val="0099130A"/>
    <w:rPr>
      <w:rFonts w:ascii="Tahoma" w:hAnsi="Tahoma" w:cs="Tahoma"/>
      <w:sz w:val="16"/>
      <w:szCs w:val="16"/>
    </w:rPr>
  </w:style>
  <w:style w:type="character" w:customStyle="1" w:styleId="70">
    <w:name w:val="Заголовок 7 Знак"/>
    <w:basedOn w:val="a3"/>
    <w:link w:val="7"/>
    <w:uiPriority w:val="9"/>
    <w:rsid w:val="0028600E"/>
    <w:rPr>
      <w:color w:val="auto"/>
      <w:sz w:val="24"/>
      <w:szCs w:val="24"/>
      <w:lang w:val="ru-RU" w:eastAsia="ru-RU"/>
    </w:rPr>
  </w:style>
  <w:style w:type="character" w:customStyle="1" w:styleId="80">
    <w:name w:val="Заголовок 8 Знак"/>
    <w:basedOn w:val="a3"/>
    <w:link w:val="8"/>
    <w:uiPriority w:val="9"/>
    <w:rsid w:val="0028600E"/>
    <w:rPr>
      <w:i/>
      <w:iCs/>
      <w:color w:val="auto"/>
      <w:sz w:val="24"/>
      <w:szCs w:val="24"/>
      <w:lang w:val="ru-RU" w:eastAsia="ru-RU"/>
    </w:rPr>
  </w:style>
  <w:style w:type="character" w:customStyle="1" w:styleId="90">
    <w:name w:val="Заголовок 9 Знак"/>
    <w:basedOn w:val="a3"/>
    <w:link w:val="9"/>
    <w:uiPriority w:val="9"/>
    <w:rsid w:val="0028600E"/>
    <w:rPr>
      <w:rFonts w:ascii="Arial" w:hAnsi="Arial" w:cs="Arial"/>
      <w:color w:val="auto"/>
      <w:sz w:val="22"/>
      <w:szCs w:val="22"/>
      <w:lang w:val="ru-RU" w:eastAsia="ru-RU"/>
    </w:rPr>
  </w:style>
  <w:style w:type="character" w:customStyle="1" w:styleId="10">
    <w:name w:val="Заголовок 1 Знак"/>
    <w:aliases w:val="Под МАН Знак"/>
    <w:basedOn w:val="a3"/>
    <w:link w:val="1"/>
    <w:uiPriority w:val="9"/>
    <w:rsid w:val="0028600E"/>
    <w:rPr>
      <w:rFonts w:ascii="Trebuchet MS" w:eastAsia="Trebuchet MS" w:hAnsi="Trebuchet MS" w:cs="Trebuchet MS"/>
      <w:sz w:val="32"/>
    </w:rPr>
  </w:style>
  <w:style w:type="character" w:customStyle="1" w:styleId="20">
    <w:name w:val="Заголовок 2 Знак"/>
    <w:basedOn w:val="a3"/>
    <w:link w:val="2"/>
    <w:uiPriority w:val="9"/>
    <w:rsid w:val="0028600E"/>
    <w:rPr>
      <w:rFonts w:ascii="Trebuchet MS" w:eastAsia="Trebuchet MS" w:hAnsi="Trebuchet MS" w:cs="Trebuchet MS"/>
      <w:b/>
      <w:sz w:val="26"/>
    </w:rPr>
  </w:style>
  <w:style w:type="character" w:customStyle="1" w:styleId="30">
    <w:name w:val="Заголовок 3 Знак"/>
    <w:basedOn w:val="a3"/>
    <w:link w:val="3"/>
    <w:uiPriority w:val="9"/>
    <w:rsid w:val="0028600E"/>
    <w:rPr>
      <w:rFonts w:ascii="Trebuchet MS" w:eastAsia="Trebuchet MS" w:hAnsi="Trebuchet MS" w:cs="Trebuchet MS"/>
      <w:b/>
      <w:color w:val="666666"/>
      <w:sz w:val="24"/>
    </w:rPr>
  </w:style>
  <w:style w:type="character" w:customStyle="1" w:styleId="40">
    <w:name w:val="Заголовок 4 Знак"/>
    <w:basedOn w:val="a3"/>
    <w:link w:val="4"/>
    <w:uiPriority w:val="9"/>
    <w:rsid w:val="0028600E"/>
    <w:rPr>
      <w:rFonts w:ascii="Trebuchet MS" w:eastAsia="Trebuchet MS" w:hAnsi="Trebuchet MS" w:cs="Trebuchet MS"/>
      <w:color w:val="666666"/>
      <w:sz w:val="22"/>
      <w:u w:val="single"/>
    </w:rPr>
  </w:style>
  <w:style w:type="character" w:customStyle="1" w:styleId="50">
    <w:name w:val="Заголовок 5 Знак"/>
    <w:basedOn w:val="a3"/>
    <w:link w:val="5"/>
    <w:uiPriority w:val="9"/>
    <w:rsid w:val="0028600E"/>
    <w:rPr>
      <w:rFonts w:ascii="Trebuchet MS" w:eastAsia="Trebuchet MS" w:hAnsi="Trebuchet MS" w:cs="Trebuchet MS"/>
      <w:color w:val="666666"/>
      <w:sz w:val="22"/>
    </w:rPr>
  </w:style>
  <w:style w:type="character" w:customStyle="1" w:styleId="60">
    <w:name w:val="Заголовок 6 Знак"/>
    <w:basedOn w:val="a3"/>
    <w:link w:val="6"/>
    <w:uiPriority w:val="9"/>
    <w:rsid w:val="0028600E"/>
    <w:rPr>
      <w:rFonts w:ascii="Trebuchet MS" w:eastAsia="Trebuchet MS" w:hAnsi="Trebuchet MS" w:cs="Trebuchet MS"/>
      <w:i/>
      <w:color w:val="666666"/>
      <w:sz w:val="22"/>
    </w:rPr>
  </w:style>
  <w:style w:type="paragraph" w:styleId="af0">
    <w:name w:val="List Paragraph"/>
    <w:basedOn w:val="a2"/>
    <w:uiPriority w:val="34"/>
    <w:qFormat/>
    <w:rsid w:val="0028600E"/>
    <w:pPr>
      <w:spacing w:after="0"/>
      <w:ind w:left="720" w:firstLine="567"/>
      <w:contextualSpacing/>
      <w:jc w:val="both"/>
    </w:pPr>
    <w:rPr>
      <w:rFonts w:ascii="Arial" w:hAnsi="Arial"/>
      <w:color w:val="auto"/>
      <w:sz w:val="24"/>
      <w:szCs w:val="24"/>
      <w:lang w:val="ru-RU" w:eastAsia="ru-RU"/>
    </w:rPr>
  </w:style>
  <w:style w:type="paragraph" w:styleId="af1">
    <w:name w:val="Body Text Indent"/>
    <w:basedOn w:val="a2"/>
    <w:link w:val="af2"/>
    <w:uiPriority w:val="99"/>
    <w:rsid w:val="0028600E"/>
    <w:pPr>
      <w:spacing w:after="0"/>
      <w:ind w:firstLine="567"/>
      <w:jc w:val="both"/>
    </w:pPr>
    <w:rPr>
      <w:rFonts w:ascii="Arial" w:hAnsi="Arial"/>
      <w:color w:val="auto"/>
      <w:sz w:val="24"/>
      <w:szCs w:val="24"/>
      <w:lang w:eastAsia="ru-RU"/>
    </w:rPr>
  </w:style>
  <w:style w:type="character" w:customStyle="1" w:styleId="af2">
    <w:name w:val="Основной текст с отступом Знак"/>
    <w:basedOn w:val="a3"/>
    <w:link w:val="af1"/>
    <w:uiPriority w:val="99"/>
    <w:rsid w:val="0028600E"/>
    <w:rPr>
      <w:rFonts w:ascii="Arial" w:hAnsi="Arial"/>
      <w:color w:val="auto"/>
      <w:sz w:val="24"/>
      <w:szCs w:val="24"/>
      <w:lang w:eastAsia="ru-RU"/>
    </w:rPr>
  </w:style>
  <w:style w:type="character" w:styleId="af3">
    <w:name w:val="Hyperlink"/>
    <w:uiPriority w:val="99"/>
    <w:unhideWhenUsed/>
    <w:rsid w:val="0028600E"/>
    <w:rPr>
      <w:color w:val="0000FF"/>
      <w:u w:val="single"/>
    </w:rPr>
  </w:style>
  <w:style w:type="paragraph" w:customStyle="1" w:styleId="Default">
    <w:name w:val="Default"/>
    <w:rsid w:val="0028600E"/>
    <w:pPr>
      <w:autoSpaceDE w:val="0"/>
      <w:autoSpaceDN w:val="0"/>
      <w:adjustRightInd w:val="0"/>
      <w:spacing w:after="0" w:line="240" w:lineRule="auto"/>
      <w:ind w:firstLine="0"/>
    </w:pPr>
    <w:rPr>
      <w:rFonts w:ascii="Arial Unicode MS" w:eastAsia="Arial Unicode MS" w:hAnsi="Calibri" w:cs="Arial Unicode MS"/>
      <w:sz w:val="24"/>
      <w:szCs w:val="24"/>
      <w:lang w:val="ru-RU" w:eastAsia="en-US"/>
    </w:rPr>
  </w:style>
  <w:style w:type="character" w:styleId="af4">
    <w:name w:val="Placeholder Text"/>
    <w:uiPriority w:val="99"/>
    <w:semiHidden/>
    <w:rsid w:val="0028600E"/>
    <w:rPr>
      <w:color w:val="808080"/>
    </w:rPr>
  </w:style>
  <w:style w:type="paragraph" w:styleId="af5">
    <w:name w:val="footnote text"/>
    <w:basedOn w:val="a2"/>
    <w:link w:val="af6"/>
    <w:uiPriority w:val="99"/>
    <w:semiHidden/>
    <w:unhideWhenUsed/>
    <w:rsid w:val="0028600E"/>
    <w:pPr>
      <w:spacing w:after="0" w:line="240" w:lineRule="auto"/>
      <w:ind w:firstLine="567"/>
      <w:jc w:val="both"/>
    </w:pPr>
    <w:rPr>
      <w:rFonts w:ascii="Arial" w:hAnsi="Arial"/>
      <w:color w:val="auto"/>
      <w:sz w:val="20"/>
      <w:lang w:val="ru-RU" w:eastAsia="ru-RU"/>
    </w:rPr>
  </w:style>
  <w:style w:type="character" w:customStyle="1" w:styleId="af6">
    <w:name w:val="Текст сноски Знак"/>
    <w:basedOn w:val="a3"/>
    <w:link w:val="af5"/>
    <w:uiPriority w:val="99"/>
    <w:semiHidden/>
    <w:rsid w:val="0028600E"/>
    <w:rPr>
      <w:rFonts w:ascii="Arial" w:hAnsi="Arial"/>
      <w:color w:val="auto"/>
      <w:sz w:val="20"/>
      <w:lang w:val="ru-RU" w:eastAsia="ru-RU"/>
    </w:rPr>
  </w:style>
  <w:style w:type="character" w:styleId="af7">
    <w:name w:val="footnote reference"/>
    <w:uiPriority w:val="99"/>
    <w:semiHidden/>
    <w:unhideWhenUsed/>
    <w:rsid w:val="0028600E"/>
    <w:rPr>
      <w:vertAlign w:val="superscript"/>
    </w:rPr>
  </w:style>
  <w:style w:type="paragraph" w:styleId="af8">
    <w:name w:val="TOC Heading"/>
    <w:basedOn w:val="1"/>
    <w:next w:val="a2"/>
    <w:uiPriority w:val="39"/>
    <w:unhideWhenUsed/>
    <w:qFormat/>
    <w:rsid w:val="0028600E"/>
    <w:pPr>
      <w:spacing w:before="480" w:line="276" w:lineRule="auto"/>
      <w:ind w:firstLine="0"/>
      <w:contextualSpacing w:val="0"/>
      <w:outlineLvl w:val="9"/>
    </w:pPr>
    <w:rPr>
      <w:rFonts w:ascii="Cambria" w:eastAsia="Times New Roman" w:hAnsi="Cambria" w:cs="Times New Roman"/>
      <w:b/>
      <w:bCs/>
      <w:color w:val="365F91"/>
      <w:sz w:val="28"/>
      <w:szCs w:val="28"/>
      <w:lang w:val="ru-RU" w:eastAsia="ru-RU"/>
    </w:rPr>
  </w:style>
  <w:style w:type="paragraph" w:styleId="11">
    <w:name w:val="toc 1"/>
    <w:basedOn w:val="a2"/>
    <w:next w:val="a2"/>
    <w:autoRedefine/>
    <w:uiPriority w:val="39"/>
    <w:unhideWhenUsed/>
    <w:qFormat/>
    <w:rsid w:val="0028600E"/>
    <w:pPr>
      <w:spacing w:before="120" w:after="0"/>
      <w:ind w:firstLine="567"/>
    </w:pPr>
    <w:rPr>
      <w:b/>
      <w:bCs/>
      <w:caps/>
      <w:color w:val="auto"/>
      <w:szCs w:val="24"/>
      <w:lang w:val="ru-RU" w:eastAsia="ru-RU"/>
    </w:rPr>
  </w:style>
  <w:style w:type="paragraph" w:styleId="21">
    <w:name w:val="toc 2"/>
    <w:basedOn w:val="a2"/>
    <w:next w:val="a2"/>
    <w:autoRedefine/>
    <w:uiPriority w:val="39"/>
    <w:unhideWhenUsed/>
    <w:qFormat/>
    <w:rsid w:val="0028600E"/>
    <w:pPr>
      <w:spacing w:before="240" w:after="0"/>
      <w:ind w:firstLine="567"/>
    </w:pPr>
    <w:rPr>
      <w:rFonts w:ascii="Calibri" w:hAnsi="Calibri" w:cs="Calibri"/>
      <w:b/>
      <w:bCs/>
      <w:color w:val="auto"/>
      <w:sz w:val="20"/>
      <w:lang w:val="ru-RU" w:eastAsia="ru-RU"/>
    </w:rPr>
  </w:style>
  <w:style w:type="paragraph" w:styleId="31">
    <w:name w:val="toc 3"/>
    <w:basedOn w:val="a2"/>
    <w:next w:val="a2"/>
    <w:autoRedefine/>
    <w:uiPriority w:val="39"/>
    <w:unhideWhenUsed/>
    <w:qFormat/>
    <w:rsid w:val="0028600E"/>
    <w:pPr>
      <w:spacing w:after="0"/>
      <w:ind w:left="240" w:firstLine="567"/>
    </w:pPr>
    <w:rPr>
      <w:rFonts w:ascii="Calibri" w:hAnsi="Calibri" w:cs="Calibri"/>
      <w:color w:val="auto"/>
      <w:sz w:val="20"/>
      <w:lang w:val="ru-RU" w:eastAsia="ru-RU"/>
    </w:rPr>
  </w:style>
  <w:style w:type="paragraph" w:styleId="af9">
    <w:name w:val="No Spacing"/>
    <w:uiPriority w:val="1"/>
    <w:qFormat/>
    <w:rsid w:val="0028600E"/>
    <w:pPr>
      <w:spacing w:after="0" w:line="240" w:lineRule="auto"/>
      <w:ind w:firstLine="567"/>
      <w:jc w:val="both"/>
    </w:pPr>
    <w:rPr>
      <w:rFonts w:ascii="Arial" w:hAnsi="Arial"/>
      <w:color w:val="auto"/>
      <w:sz w:val="24"/>
      <w:szCs w:val="24"/>
      <w:lang w:val="ru-RU" w:eastAsia="ru-RU"/>
    </w:rPr>
  </w:style>
  <w:style w:type="character" w:customStyle="1" w:styleId="a7">
    <w:name w:val="Название Знак"/>
    <w:basedOn w:val="a3"/>
    <w:link w:val="a6"/>
    <w:uiPriority w:val="10"/>
    <w:rsid w:val="0028600E"/>
    <w:rPr>
      <w:rFonts w:ascii="Trebuchet MS" w:eastAsia="Trebuchet MS" w:hAnsi="Trebuchet MS" w:cs="Trebuchet MS"/>
      <w:sz w:val="42"/>
    </w:rPr>
  </w:style>
  <w:style w:type="character" w:customStyle="1" w:styleId="a9">
    <w:name w:val="Подзаголовок Знак"/>
    <w:basedOn w:val="a3"/>
    <w:link w:val="a8"/>
    <w:uiPriority w:val="11"/>
    <w:rsid w:val="0028600E"/>
    <w:rPr>
      <w:rFonts w:ascii="Trebuchet MS" w:eastAsia="Trebuchet MS" w:hAnsi="Trebuchet MS" w:cs="Trebuchet MS"/>
      <w:i/>
      <w:color w:val="666666"/>
      <w:sz w:val="26"/>
    </w:rPr>
  </w:style>
  <w:style w:type="character" w:styleId="afa">
    <w:name w:val="Subtle Emphasis"/>
    <w:uiPriority w:val="19"/>
    <w:qFormat/>
    <w:rsid w:val="0028600E"/>
    <w:rPr>
      <w:i/>
      <w:iCs/>
      <w:color w:val="808080"/>
    </w:rPr>
  </w:style>
  <w:style w:type="character" w:styleId="afb">
    <w:name w:val="Emphasis"/>
    <w:uiPriority w:val="20"/>
    <w:qFormat/>
    <w:rsid w:val="0028600E"/>
    <w:rPr>
      <w:i/>
      <w:iCs/>
    </w:rPr>
  </w:style>
  <w:style w:type="character" w:styleId="afc">
    <w:name w:val="Book Title"/>
    <w:uiPriority w:val="33"/>
    <w:qFormat/>
    <w:rsid w:val="0028600E"/>
    <w:rPr>
      <w:b/>
      <w:bCs/>
      <w:smallCaps/>
      <w:spacing w:val="5"/>
    </w:rPr>
  </w:style>
  <w:style w:type="paragraph" w:styleId="41">
    <w:name w:val="toc 4"/>
    <w:basedOn w:val="a2"/>
    <w:next w:val="a2"/>
    <w:autoRedefine/>
    <w:uiPriority w:val="39"/>
    <w:unhideWhenUsed/>
    <w:rsid w:val="0028600E"/>
    <w:pPr>
      <w:spacing w:after="0"/>
      <w:ind w:left="480" w:firstLine="567"/>
    </w:pPr>
    <w:rPr>
      <w:rFonts w:ascii="Calibri" w:hAnsi="Calibri" w:cs="Calibri"/>
      <w:color w:val="auto"/>
      <w:sz w:val="20"/>
      <w:lang w:val="ru-RU" w:eastAsia="ru-RU"/>
    </w:rPr>
  </w:style>
  <w:style w:type="paragraph" w:styleId="51">
    <w:name w:val="toc 5"/>
    <w:basedOn w:val="a2"/>
    <w:next w:val="a2"/>
    <w:autoRedefine/>
    <w:uiPriority w:val="39"/>
    <w:unhideWhenUsed/>
    <w:rsid w:val="0028600E"/>
    <w:pPr>
      <w:spacing w:after="0"/>
      <w:ind w:left="720" w:firstLine="567"/>
    </w:pPr>
    <w:rPr>
      <w:rFonts w:ascii="Calibri" w:hAnsi="Calibri" w:cs="Calibri"/>
      <w:color w:val="auto"/>
      <w:sz w:val="20"/>
      <w:lang w:val="ru-RU" w:eastAsia="ru-RU"/>
    </w:rPr>
  </w:style>
  <w:style w:type="paragraph" w:styleId="61">
    <w:name w:val="toc 6"/>
    <w:basedOn w:val="a2"/>
    <w:next w:val="a2"/>
    <w:autoRedefine/>
    <w:uiPriority w:val="39"/>
    <w:unhideWhenUsed/>
    <w:rsid w:val="0028600E"/>
    <w:pPr>
      <w:spacing w:after="0"/>
      <w:ind w:left="960" w:firstLine="567"/>
    </w:pPr>
    <w:rPr>
      <w:rFonts w:ascii="Calibri" w:hAnsi="Calibri" w:cs="Calibri"/>
      <w:color w:val="auto"/>
      <w:sz w:val="20"/>
      <w:lang w:val="ru-RU" w:eastAsia="ru-RU"/>
    </w:rPr>
  </w:style>
  <w:style w:type="paragraph" w:styleId="71">
    <w:name w:val="toc 7"/>
    <w:basedOn w:val="a2"/>
    <w:next w:val="a2"/>
    <w:autoRedefine/>
    <w:uiPriority w:val="39"/>
    <w:unhideWhenUsed/>
    <w:rsid w:val="0028600E"/>
    <w:pPr>
      <w:spacing w:after="0"/>
      <w:ind w:left="1200" w:firstLine="567"/>
    </w:pPr>
    <w:rPr>
      <w:rFonts w:ascii="Calibri" w:hAnsi="Calibri" w:cs="Calibri"/>
      <w:color w:val="auto"/>
      <w:sz w:val="20"/>
      <w:lang w:val="ru-RU" w:eastAsia="ru-RU"/>
    </w:rPr>
  </w:style>
  <w:style w:type="paragraph" w:styleId="81">
    <w:name w:val="toc 8"/>
    <w:basedOn w:val="a2"/>
    <w:next w:val="a2"/>
    <w:autoRedefine/>
    <w:uiPriority w:val="39"/>
    <w:unhideWhenUsed/>
    <w:rsid w:val="0028600E"/>
    <w:pPr>
      <w:spacing w:after="0"/>
      <w:ind w:left="1440" w:firstLine="567"/>
    </w:pPr>
    <w:rPr>
      <w:rFonts w:ascii="Calibri" w:hAnsi="Calibri" w:cs="Calibri"/>
      <w:color w:val="auto"/>
      <w:sz w:val="20"/>
      <w:lang w:val="ru-RU" w:eastAsia="ru-RU"/>
    </w:rPr>
  </w:style>
  <w:style w:type="paragraph" w:styleId="91">
    <w:name w:val="toc 9"/>
    <w:basedOn w:val="a2"/>
    <w:next w:val="a2"/>
    <w:autoRedefine/>
    <w:uiPriority w:val="39"/>
    <w:unhideWhenUsed/>
    <w:rsid w:val="0028600E"/>
    <w:pPr>
      <w:spacing w:after="0"/>
      <w:ind w:left="1680" w:firstLine="567"/>
    </w:pPr>
    <w:rPr>
      <w:rFonts w:ascii="Calibri" w:hAnsi="Calibri" w:cs="Calibri"/>
      <w:color w:val="auto"/>
      <w:sz w:val="20"/>
      <w:lang w:val="ru-RU" w:eastAsia="ru-RU"/>
    </w:rPr>
  </w:style>
  <w:style w:type="character" w:styleId="afd">
    <w:name w:val="Strong"/>
    <w:uiPriority w:val="99"/>
    <w:qFormat/>
    <w:rsid w:val="0028600E"/>
    <w:rPr>
      <w:b/>
      <w:bCs/>
    </w:rPr>
  </w:style>
  <w:style w:type="paragraph" w:styleId="afe">
    <w:name w:val="Body Text"/>
    <w:basedOn w:val="a2"/>
    <w:link w:val="aff"/>
    <w:uiPriority w:val="99"/>
    <w:semiHidden/>
    <w:unhideWhenUsed/>
    <w:rsid w:val="0028600E"/>
    <w:pPr>
      <w:spacing w:after="120"/>
      <w:ind w:firstLine="567"/>
      <w:jc w:val="both"/>
    </w:pPr>
    <w:rPr>
      <w:rFonts w:ascii="Arial" w:hAnsi="Arial"/>
      <w:color w:val="auto"/>
      <w:sz w:val="24"/>
      <w:szCs w:val="24"/>
      <w:lang w:val="ru-RU" w:eastAsia="ru-RU"/>
    </w:rPr>
  </w:style>
  <w:style w:type="character" w:customStyle="1" w:styleId="aff">
    <w:name w:val="Основной текст Знак"/>
    <w:basedOn w:val="a3"/>
    <w:link w:val="afe"/>
    <w:uiPriority w:val="99"/>
    <w:semiHidden/>
    <w:rsid w:val="0028600E"/>
    <w:rPr>
      <w:rFonts w:ascii="Arial" w:hAnsi="Arial"/>
      <w:color w:val="auto"/>
      <w:sz w:val="24"/>
      <w:szCs w:val="24"/>
      <w:lang w:val="ru-RU" w:eastAsia="ru-RU"/>
    </w:rPr>
  </w:style>
  <w:style w:type="paragraph" w:styleId="22">
    <w:name w:val="Body Text Indent 2"/>
    <w:basedOn w:val="a2"/>
    <w:link w:val="23"/>
    <w:uiPriority w:val="99"/>
    <w:semiHidden/>
    <w:unhideWhenUsed/>
    <w:rsid w:val="0028600E"/>
    <w:pPr>
      <w:spacing w:after="120" w:line="480" w:lineRule="auto"/>
      <w:ind w:left="283" w:firstLine="567"/>
      <w:jc w:val="both"/>
    </w:pPr>
    <w:rPr>
      <w:rFonts w:ascii="Arial" w:hAnsi="Arial"/>
      <w:color w:val="auto"/>
      <w:sz w:val="24"/>
      <w:szCs w:val="24"/>
      <w:lang w:val="ru-RU" w:eastAsia="ru-RU"/>
    </w:rPr>
  </w:style>
  <w:style w:type="character" w:customStyle="1" w:styleId="23">
    <w:name w:val="Основной текст с отступом 2 Знак"/>
    <w:basedOn w:val="a3"/>
    <w:link w:val="22"/>
    <w:uiPriority w:val="99"/>
    <w:semiHidden/>
    <w:rsid w:val="0028600E"/>
    <w:rPr>
      <w:rFonts w:ascii="Arial" w:hAnsi="Arial"/>
      <w:color w:val="auto"/>
      <w:sz w:val="24"/>
      <w:szCs w:val="24"/>
      <w:lang w:val="ru-RU" w:eastAsia="ru-RU"/>
    </w:rPr>
  </w:style>
  <w:style w:type="paragraph" w:styleId="aff0">
    <w:name w:val="Normal (Web)"/>
    <w:aliases w:val="Обычный (веб)1,Обычный (Web)2"/>
    <w:basedOn w:val="a2"/>
    <w:uiPriority w:val="99"/>
    <w:unhideWhenUsed/>
    <w:rsid w:val="0028600E"/>
    <w:pPr>
      <w:spacing w:before="100" w:beforeAutospacing="1" w:after="100" w:afterAutospacing="1" w:line="240" w:lineRule="auto"/>
      <w:ind w:firstLine="0"/>
    </w:pPr>
    <w:rPr>
      <w:color w:val="auto"/>
      <w:sz w:val="24"/>
      <w:szCs w:val="24"/>
      <w:lang w:val="ru-RU" w:eastAsia="ru-RU"/>
    </w:rPr>
  </w:style>
  <w:style w:type="paragraph" w:customStyle="1" w:styleId="MAIN">
    <w:name w:val="MAIN"/>
    <w:basedOn w:val="a2"/>
    <w:link w:val="MAIN0"/>
    <w:qFormat/>
    <w:rsid w:val="0028600E"/>
    <w:pPr>
      <w:spacing w:after="0"/>
      <w:ind w:firstLine="709"/>
      <w:contextualSpacing/>
      <w:jc w:val="both"/>
    </w:pPr>
    <w:rPr>
      <w:rFonts w:ascii="Journal" w:hAnsi="Journal"/>
      <w:bCs/>
      <w:szCs w:val="28"/>
      <w:lang w:eastAsia="en-US"/>
    </w:rPr>
  </w:style>
  <w:style w:type="character" w:customStyle="1" w:styleId="MAIN0">
    <w:name w:val="MAIN Знак"/>
    <w:link w:val="MAIN"/>
    <w:rsid w:val="0028600E"/>
    <w:rPr>
      <w:rFonts w:ascii="Journal" w:hAnsi="Journal"/>
      <w:bCs/>
      <w:szCs w:val="28"/>
      <w:lang w:eastAsia="en-US"/>
    </w:rPr>
  </w:style>
  <w:style w:type="paragraph" w:customStyle="1" w:styleId="a0">
    <w:name w:val="крапка"/>
    <w:basedOn w:val="a2"/>
    <w:rsid w:val="0028600E"/>
    <w:pPr>
      <w:numPr>
        <w:numId w:val="9"/>
      </w:numPr>
      <w:tabs>
        <w:tab w:val="clear" w:pos="1080"/>
        <w:tab w:val="num" w:pos="284"/>
      </w:tabs>
      <w:spacing w:after="0" w:line="240" w:lineRule="auto"/>
      <w:ind w:left="284" w:hanging="284"/>
      <w:jc w:val="both"/>
    </w:pPr>
    <w:rPr>
      <w:color w:val="auto"/>
      <w:sz w:val="20"/>
      <w:lang w:eastAsia="ru-RU"/>
    </w:rPr>
  </w:style>
  <w:style w:type="paragraph" w:customStyle="1" w:styleId="a1">
    <w:name w:val="птичка"/>
    <w:basedOn w:val="a2"/>
    <w:rsid w:val="0028600E"/>
    <w:pPr>
      <w:numPr>
        <w:ilvl w:val="1"/>
        <w:numId w:val="9"/>
      </w:numPr>
      <w:tabs>
        <w:tab w:val="clear" w:pos="2086"/>
        <w:tab w:val="num" w:pos="284"/>
      </w:tabs>
      <w:spacing w:after="0" w:line="240" w:lineRule="auto"/>
      <w:ind w:left="284" w:hanging="284"/>
      <w:jc w:val="both"/>
    </w:pPr>
    <w:rPr>
      <w:color w:val="auto"/>
      <w:sz w:val="20"/>
      <w:lang w:eastAsia="ru-RU"/>
    </w:rPr>
  </w:style>
  <w:style w:type="paragraph" w:customStyle="1" w:styleId="aff1">
    <w:name w:val="рис підпис"/>
    <w:basedOn w:val="a2"/>
    <w:rsid w:val="0028600E"/>
    <w:pPr>
      <w:spacing w:before="60" w:after="60" w:line="240" w:lineRule="auto"/>
      <w:ind w:firstLine="0"/>
      <w:jc w:val="center"/>
    </w:pPr>
    <w:rPr>
      <w:i/>
      <w:color w:val="auto"/>
      <w:sz w:val="20"/>
      <w:lang w:eastAsia="ru-RU"/>
    </w:rPr>
  </w:style>
  <w:style w:type="paragraph" w:styleId="24">
    <w:name w:val="Body Text 2"/>
    <w:basedOn w:val="a2"/>
    <w:link w:val="25"/>
    <w:uiPriority w:val="99"/>
    <w:rsid w:val="0028600E"/>
    <w:pPr>
      <w:widowControl w:val="0"/>
      <w:shd w:val="clear" w:color="auto" w:fill="FFFFFF"/>
      <w:overflowPunct w:val="0"/>
      <w:autoSpaceDE w:val="0"/>
      <w:autoSpaceDN w:val="0"/>
      <w:adjustRightInd w:val="0"/>
      <w:spacing w:before="504" w:after="0" w:line="240" w:lineRule="auto"/>
      <w:ind w:firstLine="0"/>
      <w:jc w:val="both"/>
    </w:pPr>
    <w:rPr>
      <w:rFonts w:ascii="Courier New" w:hAnsi="Courier New"/>
      <w:color w:val="auto"/>
      <w:sz w:val="22"/>
      <w:lang w:eastAsia="ru-RU"/>
    </w:rPr>
  </w:style>
  <w:style w:type="character" w:customStyle="1" w:styleId="25">
    <w:name w:val="Основной текст 2 Знак"/>
    <w:basedOn w:val="a3"/>
    <w:link w:val="24"/>
    <w:uiPriority w:val="99"/>
    <w:rsid w:val="0028600E"/>
    <w:rPr>
      <w:rFonts w:ascii="Courier New" w:hAnsi="Courier New"/>
      <w:color w:val="auto"/>
      <w:sz w:val="22"/>
      <w:shd w:val="clear" w:color="auto" w:fill="FFFFFF"/>
      <w:lang w:eastAsia="ru-RU"/>
    </w:rPr>
  </w:style>
  <w:style w:type="paragraph" w:customStyle="1" w:styleId="12">
    <w:name w:val="Обычный1"/>
    <w:rsid w:val="0028600E"/>
    <w:pPr>
      <w:widowControl w:val="0"/>
      <w:spacing w:after="0" w:line="240" w:lineRule="auto"/>
      <w:ind w:firstLine="0"/>
      <w:jc w:val="center"/>
    </w:pPr>
    <w:rPr>
      <w:snapToGrid w:val="0"/>
      <w:color w:val="auto"/>
      <w:sz w:val="18"/>
      <w:lang w:eastAsia="ru-RU"/>
    </w:rPr>
  </w:style>
  <w:style w:type="character" w:customStyle="1" w:styleId="32">
    <w:name w:val="Основной текст с отступом 3 Знак"/>
    <w:link w:val="33"/>
    <w:uiPriority w:val="99"/>
    <w:semiHidden/>
    <w:rsid w:val="0028600E"/>
    <w:rPr>
      <w:sz w:val="16"/>
      <w:szCs w:val="16"/>
      <w:lang w:val="en-US"/>
    </w:rPr>
  </w:style>
  <w:style w:type="paragraph" w:styleId="33">
    <w:name w:val="Body Text Indent 3"/>
    <w:basedOn w:val="a2"/>
    <w:link w:val="32"/>
    <w:uiPriority w:val="99"/>
    <w:semiHidden/>
    <w:unhideWhenUsed/>
    <w:rsid w:val="0028600E"/>
    <w:pPr>
      <w:widowControl w:val="0"/>
      <w:spacing w:after="120" w:line="276" w:lineRule="auto"/>
      <w:ind w:left="283" w:firstLine="0"/>
    </w:pPr>
    <w:rPr>
      <w:sz w:val="16"/>
      <w:szCs w:val="16"/>
      <w:lang w:val="en-US"/>
    </w:rPr>
  </w:style>
  <w:style w:type="character" w:customStyle="1" w:styleId="310">
    <w:name w:val="Основной текст с отступом 3 Знак1"/>
    <w:basedOn w:val="a3"/>
    <w:uiPriority w:val="99"/>
    <w:semiHidden/>
    <w:rsid w:val="0028600E"/>
    <w:rPr>
      <w:sz w:val="16"/>
      <w:szCs w:val="16"/>
    </w:rPr>
  </w:style>
  <w:style w:type="paragraph" w:customStyle="1" w:styleId="BodyText21">
    <w:name w:val="Body Text 21"/>
    <w:basedOn w:val="a2"/>
    <w:rsid w:val="0028600E"/>
    <w:pPr>
      <w:autoSpaceDE w:val="0"/>
      <w:autoSpaceDN w:val="0"/>
      <w:spacing w:after="0"/>
      <w:jc w:val="both"/>
    </w:pPr>
    <w:rPr>
      <w:color w:val="auto"/>
      <w:sz w:val="24"/>
      <w:szCs w:val="24"/>
      <w:lang w:val="ru-RU" w:eastAsia="ru-RU"/>
    </w:rPr>
  </w:style>
  <w:style w:type="paragraph" w:customStyle="1" w:styleId="Body">
    <w:name w:val="Body"/>
    <w:basedOn w:val="a2"/>
    <w:rsid w:val="0028600E"/>
    <w:pPr>
      <w:autoSpaceDE w:val="0"/>
      <w:autoSpaceDN w:val="0"/>
      <w:spacing w:before="80" w:after="80" w:line="240" w:lineRule="auto"/>
      <w:ind w:firstLine="0"/>
      <w:jc w:val="both"/>
    </w:pPr>
    <w:rPr>
      <w:rFonts w:ascii="UkrainianJournal" w:hAnsi="UkrainianJournal"/>
      <w:color w:val="auto"/>
      <w:sz w:val="24"/>
      <w:szCs w:val="24"/>
      <w:lang w:val="en-US" w:eastAsia="ru-RU"/>
    </w:rPr>
  </w:style>
  <w:style w:type="character" w:customStyle="1" w:styleId="apple-style-span">
    <w:name w:val="apple-style-span"/>
    <w:basedOn w:val="a3"/>
    <w:rsid w:val="0028600E"/>
  </w:style>
  <w:style w:type="paragraph" w:styleId="HTML">
    <w:name w:val="HTML Preformatted"/>
    <w:basedOn w:val="a2"/>
    <w:link w:val="HTML0"/>
    <w:uiPriority w:val="99"/>
    <w:unhideWhenUsed/>
    <w:rsid w:val="002860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hAnsi="Courier New" w:cs="Courier New"/>
      <w:color w:val="auto"/>
      <w:sz w:val="20"/>
    </w:rPr>
  </w:style>
  <w:style w:type="character" w:customStyle="1" w:styleId="HTML0">
    <w:name w:val="Стандартный HTML Знак"/>
    <w:basedOn w:val="a3"/>
    <w:link w:val="HTML"/>
    <w:uiPriority w:val="99"/>
    <w:rsid w:val="0028600E"/>
    <w:rPr>
      <w:rFonts w:ascii="Courier New" w:hAnsi="Courier New" w:cs="Courier New"/>
      <w:color w:val="auto"/>
      <w:sz w:val="20"/>
    </w:rPr>
  </w:style>
  <w:style w:type="character" w:styleId="aff2">
    <w:name w:val="page number"/>
    <w:basedOn w:val="a3"/>
    <w:rsid w:val="00A24252"/>
  </w:style>
  <w:style w:type="paragraph" w:customStyle="1" w:styleId="aff3">
    <w:name w:val="Заголовок без содержания"/>
    <w:next w:val="a2"/>
    <w:rsid w:val="00A24252"/>
    <w:pPr>
      <w:pageBreakBefore/>
      <w:spacing w:before="240" w:after="480" w:line="240" w:lineRule="auto"/>
      <w:ind w:firstLine="0"/>
      <w:jc w:val="center"/>
    </w:pPr>
    <w:rPr>
      <w:b/>
      <w:bCs/>
      <w:color w:val="auto"/>
      <w:kern w:val="32"/>
      <w:sz w:val="32"/>
      <w:lang w:val="ru-RU" w:eastAsia="ru-RU"/>
    </w:rPr>
  </w:style>
  <w:style w:type="character" w:customStyle="1" w:styleId="aff4">
    <w:name w:val="выделенный текст"/>
    <w:basedOn w:val="a3"/>
    <w:rsid w:val="00A24252"/>
    <w:rPr>
      <w:b/>
      <w:bCs/>
      <w:sz w:val="28"/>
    </w:rPr>
  </w:style>
  <w:style w:type="paragraph" w:customStyle="1" w:styleId="13">
    <w:name w:val="Заголовок 1 без номера"/>
    <w:basedOn w:val="1"/>
    <w:rsid w:val="00A24252"/>
    <w:pPr>
      <w:keepLines w:val="0"/>
      <w:pageBreakBefore/>
      <w:spacing w:before="120" w:after="360"/>
      <w:ind w:firstLine="0"/>
      <w:contextualSpacing w:val="0"/>
      <w:jc w:val="center"/>
    </w:pPr>
    <w:rPr>
      <w:rFonts w:ascii="Times New Roman" w:eastAsia="Times New Roman" w:hAnsi="Times New Roman" w:cs="Times New Roman"/>
      <w:b/>
      <w:bCs/>
      <w:color w:val="auto"/>
      <w:kern w:val="32"/>
      <w:lang w:val="ru-RU" w:eastAsia="ru-RU"/>
    </w:rPr>
  </w:style>
  <w:style w:type="paragraph" w:styleId="a">
    <w:name w:val="List Number"/>
    <w:basedOn w:val="a2"/>
    <w:link w:val="aff5"/>
    <w:rsid w:val="00A24252"/>
    <w:pPr>
      <w:numPr>
        <w:numId w:val="13"/>
      </w:numPr>
      <w:spacing w:after="0"/>
      <w:jc w:val="both"/>
    </w:pPr>
    <w:rPr>
      <w:color w:val="auto"/>
      <w:szCs w:val="24"/>
      <w:lang w:val="ru-RU" w:eastAsia="ru-RU"/>
    </w:rPr>
  </w:style>
  <w:style w:type="character" w:customStyle="1" w:styleId="aff5">
    <w:name w:val="Нумерованный список Знак"/>
    <w:basedOn w:val="a3"/>
    <w:link w:val="a"/>
    <w:rsid w:val="00A24252"/>
    <w:rPr>
      <w:color w:val="auto"/>
      <w:szCs w:val="24"/>
      <w:lang w:val="ru-RU" w:eastAsia="ru-RU"/>
    </w:rPr>
  </w:style>
  <w:style w:type="table" w:styleId="aff6">
    <w:name w:val="Table Grid"/>
    <w:basedOn w:val="a4"/>
    <w:uiPriority w:val="59"/>
    <w:rsid w:val="004D52B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osttitle">
    <w:name w:val="post_title"/>
    <w:basedOn w:val="a3"/>
    <w:rsid w:val="001E2DA6"/>
  </w:style>
  <w:style w:type="character" w:customStyle="1" w:styleId="apple-converted-space">
    <w:name w:val="apple-converted-space"/>
    <w:basedOn w:val="a3"/>
    <w:rsid w:val="001E2DA6"/>
  </w:style>
  <w:style w:type="character" w:customStyle="1" w:styleId="profiledhub">
    <w:name w:val="profiled_hub"/>
    <w:basedOn w:val="a3"/>
    <w:rsid w:val="001E2DA6"/>
  </w:style>
  <w:style w:type="character" w:customStyle="1" w:styleId="mw-headline">
    <w:name w:val="mw-headline"/>
    <w:basedOn w:val="a3"/>
    <w:rsid w:val="00FC0DE0"/>
  </w:style>
  <w:style w:type="character" w:customStyle="1" w:styleId="mw-editsection">
    <w:name w:val="mw-editsection"/>
    <w:basedOn w:val="a3"/>
    <w:rsid w:val="00FC0DE0"/>
  </w:style>
  <w:style w:type="character" w:customStyle="1" w:styleId="mw-editsection-bracket">
    <w:name w:val="mw-editsection-bracket"/>
    <w:basedOn w:val="a3"/>
    <w:rsid w:val="00FC0DE0"/>
  </w:style>
  <w:style w:type="character" w:styleId="aff7">
    <w:name w:val="FollowedHyperlink"/>
    <w:basedOn w:val="a3"/>
    <w:uiPriority w:val="99"/>
    <w:semiHidden/>
    <w:unhideWhenUsed/>
    <w:rsid w:val="00FC0DE0"/>
    <w:rPr>
      <w:color w:val="800080"/>
      <w:u w:val="single"/>
    </w:rPr>
  </w:style>
  <w:style w:type="paragraph" w:customStyle="1" w:styleId="style1">
    <w:name w:val="style1"/>
    <w:basedOn w:val="a2"/>
    <w:rsid w:val="00A25A70"/>
    <w:pPr>
      <w:spacing w:before="100" w:beforeAutospacing="1" w:after="100" w:afterAutospacing="1" w:line="240" w:lineRule="auto"/>
      <w:ind w:firstLine="0"/>
    </w:pPr>
    <w:rPr>
      <w:color w:val="auto"/>
      <w:sz w:val="24"/>
      <w:szCs w:val="24"/>
    </w:rPr>
  </w:style>
  <w:style w:type="character" w:styleId="aff8">
    <w:name w:val="annotation reference"/>
    <w:basedOn w:val="a3"/>
    <w:uiPriority w:val="99"/>
    <w:semiHidden/>
    <w:unhideWhenUsed/>
    <w:rsid w:val="00B755C7"/>
    <w:rPr>
      <w:sz w:val="16"/>
      <w:szCs w:val="16"/>
    </w:rPr>
  </w:style>
  <w:style w:type="paragraph" w:styleId="aff9">
    <w:name w:val="annotation text"/>
    <w:basedOn w:val="a2"/>
    <w:link w:val="affa"/>
    <w:uiPriority w:val="99"/>
    <w:semiHidden/>
    <w:unhideWhenUsed/>
    <w:rsid w:val="00B755C7"/>
    <w:pPr>
      <w:spacing w:line="240" w:lineRule="auto"/>
    </w:pPr>
    <w:rPr>
      <w:sz w:val="20"/>
    </w:rPr>
  </w:style>
  <w:style w:type="character" w:customStyle="1" w:styleId="affa">
    <w:name w:val="Текст примечания Знак"/>
    <w:basedOn w:val="a3"/>
    <w:link w:val="aff9"/>
    <w:uiPriority w:val="99"/>
    <w:semiHidden/>
    <w:rsid w:val="00B755C7"/>
    <w:rPr>
      <w:sz w:val="20"/>
    </w:rPr>
  </w:style>
  <w:style w:type="paragraph" w:styleId="affb">
    <w:name w:val="annotation subject"/>
    <w:basedOn w:val="aff9"/>
    <w:next w:val="aff9"/>
    <w:link w:val="affc"/>
    <w:uiPriority w:val="99"/>
    <w:semiHidden/>
    <w:unhideWhenUsed/>
    <w:rsid w:val="00B755C7"/>
    <w:rPr>
      <w:b/>
      <w:bCs/>
    </w:rPr>
  </w:style>
  <w:style w:type="character" w:customStyle="1" w:styleId="affc">
    <w:name w:val="Тема примечания Знак"/>
    <w:basedOn w:val="affa"/>
    <w:link w:val="affb"/>
    <w:uiPriority w:val="99"/>
    <w:semiHidden/>
    <w:rsid w:val="00B755C7"/>
    <w:rPr>
      <w:b/>
      <w:bC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187152">
      <w:bodyDiv w:val="1"/>
      <w:marLeft w:val="0"/>
      <w:marRight w:val="0"/>
      <w:marTop w:val="0"/>
      <w:marBottom w:val="0"/>
      <w:divBdr>
        <w:top w:val="none" w:sz="0" w:space="0" w:color="auto"/>
        <w:left w:val="none" w:sz="0" w:space="0" w:color="auto"/>
        <w:bottom w:val="none" w:sz="0" w:space="0" w:color="auto"/>
        <w:right w:val="none" w:sz="0" w:space="0" w:color="auto"/>
      </w:divBdr>
    </w:div>
    <w:div w:id="56560762">
      <w:bodyDiv w:val="1"/>
      <w:marLeft w:val="0"/>
      <w:marRight w:val="0"/>
      <w:marTop w:val="0"/>
      <w:marBottom w:val="0"/>
      <w:divBdr>
        <w:top w:val="none" w:sz="0" w:space="0" w:color="auto"/>
        <w:left w:val="none" w:sz="0" w:space="0" w:color="auto"/>
        <w:bottom w:val="none" w:sz="0" w:space="0" w:color="auto"/>
        <w:right w:val="none" w:sz="0" w:space="0" w:color="auto"/>
      </w:divBdr>
    </w:div>
    <w:div w:id="109933818">
      <w:bodyDiv w:val="1"/>
      <w:marLeft w:val="0"/>
      <w:marRight w:val="0"/>
      <w:marTop w:val="0"/>
      <w:marBottom w:val="0"/>
      <w:divBdr>
        <w:top w:val="none" w:sz="0" w:space="0" w:color="auto"/>
        <w:left w:val="none" w:sz="0" w:space="0" w:color="auto"/>
        <w:bottom w:val="none" w:sz="0" w:space="0" w:color="auto"/>
        <w:right w:val="none" w:sz="0" w:space="0" w:color="auto"/>
      </w:divBdr>
    </w:div>
    <w:div w:id="247465124">
      <w:bodyDiv w:val="1"/>
      <w:marLeft w:val="0"/>
      <w:marRight w:val="0"/>
      <w:marTop w:val="0"/>
      <w:marBottom w:val="0"/>
      <w:divBdr>
        <w:top w:val="none" w:sz="0" w:space="0" w:color="auto"/>
        <w:left w:val="none" w:sz="0" w:space="0" w:color="auto"/>
        <w:bottom w:val="none" w:sz="0" w:space="0" w:color="auto"/>
        <w:right w:val="none" w:sz="0" w:space="0" w:color="auto"/>
      </w:divBdr>
    </w:div>
    <w:div w:id="419067286">
      <w:bodyDiv w:val="1"/>
      <w:marLeft w:val="0"/>
      <w:marRight w:val="0"/>
      <w:marTop w:val="0"/>
      <w:marBottom w:val="0"/>
      <w:divBdr>
        <w:top w:val="none" w:sz="0" w:space="0" w:color="auto"/>
        <w:left w:val="none" w:sz="0" w:space="0" w:color="auto"/>
        <w:bottom w:val="none" w:sz="0" w:space="0" w:color="auto"/>
        <w:right w:val="none" w:sz="0" w:space="0" w:color="auto"/>
      </w:divBdr>
      <w:divsChild>
        <w:div w:id="1740129308">
          <w:marLeft w:val="0"/>
          <w:marRight w:val="0"/>
          <w:marTop w:val="0"/>
          <w:marBottom w:val="225"/>
          <w:divBdr>
            <w:top w:val="none" w:sz="0" w:space="0" w:color="auto"/>
            <w:left w:val="none" w:sz="0" w:space="0" w:color="auto"/>
            <w:bottom w:val="none" w:sz="0" w:space="0" w:color="auto"/>
            <w:right w:val="none" w:sz="0" w:space="0" w:color="auto"/>
          </w:divBdr>
        </w:div>
        <w:div w:id="51198867">
          <w:marLeft w:val="0"/>
          <w:marRight w:val="0"/>
          <w:marTop w:val="0"/>
          <w:marBottom w:val="150"/>
          <w:divBdr>
            <w:top w:val="none" w:sz="0" w:space="0" w:color="auto"/>
            <w:left w:val="none" w:sz="0" w:space="0" w:color="auto"/>
            <w:bottom w:val="none" w:sz="0" w:space="0" w:color="auto"/>
            <w:right w:val="none" w:sz="0" w:space="0" w:color="auto"/>
          </w:divBdr>
        </w:div>
      </w:divsChild>
    </w:div>
    <w:div w:id="434179612">
      <w:bodyDiv w:val="1"/>
      <w:marLeft w:val="0"/>
      <w:marRight w:val="0"/>
      <w:marTop w:val="0"/>
      <w:marBottom w:val="0"/>
      <w:divBdr>
        <w:top w:val="none" w:sz="0" w:space="0" w:color="auto"/>
        <w:left w:val="none" w:sz="0" w:space="0" w:color="auto"/>
        <w:bottom w:val="none" w:sz="0" w:space="0" w:color="auto"/>
        <w:right w:val="none" w:sz="0" w:space="0" w:color="auto"/>
      </w:divBdr>
    </w:div>
    <w:div w:id="458260469">
      <w:bodyDiv w:val="1"/>
      <w:marLeft w:val="0"/>
      <w:marRight w:val="0"/>
      <w:marTop w:val="0"/>
      <w:marBottom w:val="0"/>
      <w:divBdr>
        <w:top w:val="none" w:sz="0" w:space="0" w:color="auto"/>
        <w:left w:val="none" w:sz="0" w:space="0" w:color="auto"/>
        <w:bottom w:val="none" w:sz="0" w:space="0" w:color="auto"/>
        <w:right w:val="none" w:sz="0" w:space="0" w:color="auto"/>
      </w:divBdr>
    </w:div>
    <w:div w:id="518739573">
      <w:bodyDiv w:val="1"/>
      <w:marLeft w:val="0"/>
      <w:marRight w:val="0"/>
      <w:marTop w:val="0"/>
      <w:marBottom w:val="0"/>
      <w:divBdr>
        <w:top w:val="none" w:sz="0" w:space="0" w:color="auto"/>
        <w:left w:val="none" w:sz="0" w:space="0" w:color="auto"/>
        <w:bottom w:val="none" w:sz="0" w:space="0" w:color="auto"/>
        <w:right w:val="none" w:sz="0" w:space="0" w:color="auto"/>
      </w:divBdr>
    </w:div>
    <w:div w:id="591550048">
      <w:bodyDiv w:val="1"/>
      <w:marLeft w:val="0"/>
      <w:marRight w:val="0"/>
      <w:marTop w:val="0"/>
      <w:marBottom w:val="0"/>
      <w:divBdr>
        <w:top w:val="none" w:sz="0" w:space="0" w:color="auto"/>
        <w:left w:val="none" w:sz="0" w:space="0" w:color="auto"/>
        <w:bottom w:val="none" w:sz="0" w:space="0" w:color="auto"/>
        <w:right w:val="none" w:sz="0" w:space="0" w:color="auto"/>
      </w:divBdr>
    </w:div>
    <w:div w:id="601645160">
      <w:bodyDiv w:val="1"/>
      <w:marLeft w:val="0"/>
      <w:marRight w:val="0"/>
      <w:marTop w:val="0"/>
      <w:marBottom w:val="0"/>
      <w:divBdr>
        <w:top w:val="none" w:sz="0" w:space="0" w:color="auto"/>
        <w:left w:val="none" w:sz="0" w:space="0" w:color="auto"/>
        <w:bottom w:val="none" w:sz="0" w:space="0" w:color="auto"/>
        <w:right w:val="none" w:sz="0" w:space="0" w:color="auto"/>
      </w:divBdr>
      <w:divsChild>
        <w:div w:id="51738503">
          <w:marLeft w:val="336"/>
          <w:marRight w:val="0"/>
          <w:marTop w:val="120"/>
          <w:marBottom w:val="312"/>
          <w:divBdr>
            <w:top w:val="none" w:sz="0" w:space="0" w:color="auto"/>
            <w:left w:val="none" w:sz="0" w:space="0" w:color="auto"/>
            <w:bottom w:val="none" w:sz="0" w:space="0" w:color="auto"/>
            <w:right w:val="none" w:sz="0" w:space="0" w:color="auto"/>
          </w:divBdr>
          <w:divsChild>
            <w:div w:id="340740732">
              <w:marLeft w:val="0"/>
              <w:marRight w:val="0"/>
              <w:marTop w:val="0"/>
              <w:marBottom w:val="0"/>
              <w:divBdr>
                <w:top w:val="single" w:sz="6" w:space="0" w:color="CCCCCC"/>
                <w:left w:val="single" w:sz="6" w:space="0" w:color="CCCCCC"/>
                <w:bottom w:val="single" w:sz="6" w:space="0" w:color="CCCCCC"/>
                <w:right w:val="single" w:sz="6" w:space="0" w:color="CCCCCC"/>
              </w:divBdr>
              <w:divsChild>
                <w:div w:id="212175420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228125">
      <w:bodyDiv w:val="1"/>
      <w:marLeft w:val="0"/>
      <w:marRight w:val="0"/>
      <w:marTop w:val="0"/>
      <w:marBottom w:val="0"/>
      <w:divBdr>
        <w:top w:val="none" w:sz="0" w:space="0" w:color="auto"/>
        <w:left w:val="none" w:sz="0" w:space="0" w:color="auto"/>
        <w:bottom w:val="none" w:sz="0" w:space="0" w:color="auto"/>
        <w:right w:val="none" w:sz="0" w:space="0" w:color="auto"/>
      </w:divBdr>
    </w:div>
    <w:div w:id="989554235">
      <w:bodyDiv w:val="1"/>
      <w:marLeft w:val="0"/>
      <w:marRight w:val="0"/>
      <w:marTop w:val="0"/>
      <w:marBottom w:val="0"/>
      <w:divBdr>
        <w:top w:val="none" w:sz="0" w:space="0" w:color="auto"/>
        <w:left w:val="none" w:sz="0" w:space="0" w:color="auto"/>
        <w:bottom w:val="none" w:sz="0" w:space="0" w:color="auto"/>
        <w:right w:val="none" w:sz="0" w:space="0" w:color="auto"/>
      </w:divBdr>
    </w:div>
    <w:div w:id="1166897203">
      <w:bodyDiv w:val="1"/>
      <w:marLeft w:val="0"/>
      <w:marRight w:val="0"/>
      <w:marTop w:val="0"/>
      <w:marBottom w:val="0"/>
      <w:divBdr>
        <w:top w:val="none" w:sz="0" w:space="0" w:color="auto"/>
        <w:left w:val="none" w:sz="0" w:space="0" w:color="auto"/>
        <w:bottom w:val="none" w:sz="0" w:space="0" w:color="auto"/>
        <w:right w:val="none" w:sz="0" w:space="0" w:color="auto"/>
      </w:divBdr>
    </w:div>
    <w:div w:id="1308586645">
      <w:bodyDiv w:val="1"/>
      <w:marLeft w:val="0"/>
      <w:marRight w:val="0"/>
      <w:marTop w:val="0"/>
      <w:marBottom w:val="0"/>
      <w:divBdr>
        <w:top w:val="none" w:sz="0" w:space="0" w:color="auto"/>
        <w:left w:val="none" w:sz="0" w:space="0" w:color="auto"/>
        <w:bottom w:val="none" w:sz="0" w:space="0" w:color="auto"/>
        <w:right w:val="none" w:sz="0" w:space="0" w:color="auto"/>
      </w:divBdr>
    </w:div>
    <w:div w:id="1430590180">
      <w:bodyDiv w:val="1"/>
      <w:marLeft w:val="0"/>
      <w:marRight w:val="0"/>
      <w:marTop w:val="0"/>
      <w:marBottom w:val="0"/>
      <w:divBdr>
        <w:top w:val="none" w:sz="0" w:space="0" w:color="auto"/>
        <w:left w:val="none" w:sz="0" w:space="0" w:color="auto"/>
        <w:bottom w:val="none" w:sz="0" w:space="0" w:color="auto"/>
        <w:right w:val="none" w:sz="0" w:space="0" w:color="auto"/>
      </w:divBdr>
    </w:div>
    <w:div w:id="1520775272">
      <w:bodyDiv w:val="1"/>
      <w:marLeft w:val="0"/>
      <w:marRight w:val="0"/>
      <w:marTop w:val="0"/>
      <w:marBottom w:val="0"/>
      <w:divBdr>
        <w:top w:val="none" w:sz="0" w:space="0" w:color="auto"/>
        <w:left w:val="none" w:sz="0" w:space="0" w:color="auto"/>
        <w:bottom w:val="none" w:sz="0" w:space="0" w:color="auto"/>
        <w:right w:val="none" w:sz="0" w:space="0" w:color="auto"/>
      </w:divBdr>
    </w:div>
    <w:div w:id="1775052030">
      <w:bodyDiv w:val="1"/>
      <w:marLeft w:val="0"/>
      <w:marRight w:val="0"/>
      <w:marTop w:val="0"/>
      <w:marBottom w:val="0"/>
      <w:divBdr>
        <w:top w:val="none" w:sz="0" w:space="0" w:color="auto"/>
        <w:left w:val="none" w:sz="0" w:space="0" w:color="auto"/>
        <w:bottom w:val="none" w:sz="0" w:space="0" w:color="auto"/>
        <w:right w:val="none" w:sz="0" w:space="0" w:color="auto"/>
      </w:divBdr>
    </w:div>
    <w:div w:id="1918778982">
      <w:bodyDiv w:val="1"/>
      <w:marLeft w:val="0"/>
      <w:marRight w:val="0"/>
      <w:marTop w:val="0"/>
      <w:marBottom w:val="0"/>
      <w:divBdr>
        <w:top w:val="none" w:sz="0" w:space="0" w:color="auto"/>
        <w:left w:val="none" w:sz="0" w:space="0" w:color="auto"/>
        <w:bottom w:val="none" w:sz="0" w:space="0" w:color="auto"/>
        <w:right w:val="none" w:sz="0" w:space="0" w:color="auto"/>
      </w:divBdr>
    </w:div>
    <w:div w:id="2065715759">
      <w:bodyDiv w:val="1"/>
      <w:marLeft w:val="0"/>
      <w:marRight w:val="0"/>
      <w:marTop w:val="0"/>
      <w:marBottom w:val="0"/>
      <w:divBdr>
        <w:top w:val="none" w:sz="0" w:space="0" w:color="auto"/>
        <w:left w:val="none" w:sz="0" w:space="0" w:color="auto"/>
        <w:bottom w:val="none" w:sz="0" w:space="0" w:color="auto"/>
        <w:right w:val="none" w:sz="0" w:space="0" w:color="auto"/>
      </w:divBdr>
    </w:div>
    <w:div w:id="2120101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habrastorage.org/storage/habraeffect/60/a0/60a0638879b89bfc5bcc6584ca3ff112.png" TargetMode="External"/><Relationship Id="rId117" Type="http://schemas.openxmlformats.org/officeDocument/2006/relationships/hyperlink" Target="http://uk.wikipedia.org/wiki/%D0%91%D1%96%D0%B1%D0%BB%D1%96%D0%BE%D1%82%D0%B5%D0%BA%D0%B0_(%D0%BF%D1%80%D0%BE%D0%B3%D1%80%D0%B0%D0%BC%D1%83%D0%B2%D0%B0%D0%BD%D0%BD%D1%8F)" TargetMode="External"/><Relationship Id="rId21" Type="http://schemas.openxmlformats.org/officeDocument/2006/relationships/hyperlink" Target="http://en.wikipedia.org/wiki/Hash_table" TargetMode="External"/><Relationship Id="rId42" Type="http://schemas.openxmlformats.org/officeDocument/2006/relationships/hyperlink" Target="http://uk.wikipedia.org/wiki/%D0%86%D0%BD%D1%82%D0%B5%D1%80%D0%BF%D1%80%D0%B5%D1%82%D0%BE%D0%B2%D0%B0%D0%BD%D0%B0_%D0%BC%D0%BE%D0%B2%D0%B0_%D0%BF%D1%80%D0%BE%D0%B3%D1%80%D0%B0%D0%BC%D1%83%D0%B2%D0%B0%D0%BD%D0%BD%D1%8F" TargetMode="External"/><Relationship Id="rId47" Type="http://schemas.openxmlformats.org/officeDocument/2006/relationships/hyperlink" Target="http://uk.wikipedia.org/wiki/%D0%93%D0%B2%D1%96%D0%B4%D0%BE_%D0%B2%D0%B0%D0%BD_%D0%A0%D0%BE%D1%81%D1%81%D1%83%D0%BC" TargetMode="External"/><Relationship Id="rId63" Type="http://schemas.openxmlformats.org/officeDocument/2006/relationships/hyperlink" Target="http://uk.wikipedia.org/wiki/%D0%9E%D0%BF%D0%B5%D1%80%D0%B0%D1%86%D1%96%D0%B9%D0%BD%D0%B0_%D1%81%D0%B8%D1%81%D1%82%D0%B5%D0%BC%D0%B0" TargetMode="External"/><Relationship Id="rId68" Type="http://schemas.openxmlformats.org/officeDocument/2006/relationships/hyperlink" Target="http://uk.wikipedia.org/wiki/%D0%9C%D0%B5%D0%B9%D0%BD%D1%84%D1%80%D0%B5%D0%B9%D0%BC" TargetMode="External"/><Relationship Id="rId84" Type="http://schemas.openxmlformats.org/officeDocument/2006/relationships/hyperlink" Target="http://uk.wikipedia.org/wiki/Windows_95" TargetMode="External"/><Relationship Id="rId89" Type="http://schemas.openxmlformats.org/officeDocument/2006/relationships/hyperlink" Target="http://uk.wikipedia.org/wiki/%D0%92%D1%96%D1%80%D1%82%D1%83%D0%B0%D0%BB%D1%8C%D0%BD%D0%B0_%D0%BC%D0%B0%D1%88%D0%B8%D0%BD%D0%B0_Java" TargetMode="External"/><Relationship Id="rId112" Type="http://schemas.openxmlformats.org/officeDocument/2006/relationships/hyperlink" Target="http://uk.wikipedia.org/wiki/%D0%97%D0%B0%D1%81%D1%82%D0%BE%D1%81%D1%83%D0%BD%D0%BE%D0%BA" TargetMode="External"/><Relationship Id="rId133" Type="http://schemas.openxmlformats.org/officeDocument/2006/relationships/hyperlink" Target="http://uk.wikipedia.org/wiki/%D0%A1%D0%A3%D0%91%D0%94" TargetMode="External"/><Relationship Id="rId138" Type="http://schemas.openxmlformats.org/officeDocument/2006/relationships/hyperlink" Target="http://uk.wikipedia.org/wiki/Interbase" TargetMode="External"/><Relationship Id="rId154" Type="http://schemas.openxmlformats.org/officeDocument/2006/relationships/hyperlink" Target="http://uk.wikipedia.org/wiki/Django" TargetMode="External"/><Relationship Id="rId159" Type="http://schemas.openxmlformats.org/officeDocument/2006/relationships/image" Target="media/image24.png"/><Relationship Id="rId175" Type="http://schemas.openxmlformats.org/officeDocument/2006/relationships/hyperlink" Target="http://zastavkin.com/html/lessons/quolity/" TargetMode="External"/><Relationship Id="rId170" Type="http://schemas.openxmlformats.org/officeDocument/2006/relationships/image" Target="media/image34.wmf"/><Relationship Id="rId16" Type="http://schemas.openxmlformats.org/officeDocument/2006/relationships/image" Target="media/image6.png"/><Relationship Id="rId107" Type="http://schemas.openxmlformats.org/officeDocument/2006/relationships/hyperlink" Target="http://uk.wikipedia.org/wiki/%D0%A1%D0%B5%D1%80%D1%96%D0%B0%D0%BB%D1%96%D0%B7%D0%B0%D1%86%D1%96%D1%8F" TargetMode="External"/><Relationship Id="rId11" Type="http://schemas.openxmlformats.org/officeDocument/2006/relationships/image" Target="media/image1.png"/><Relationship Id="rId32" Type="http://schemas.openxmlformats.org/officeDocument/2006/relationships/hyperlink" Target="http://habrastorage.org/storage/habraeffect/9c/29/9c29814ed394481c582cd69fc8289c52.png" TargetMode="External"/><Relationship Id="rId37" Type="http://schemas.openxmlformats.org/officeDocument/2006/relationships/image" Target="media/image18.png"/><Relationship Id="rId53" Type="http://schemas.openxmlformats.org/officeDocument/2006/relationships/hyperlink" Target="http://uk.wikipedia.org/wiki/%D0%A4%D1%83%D0%BD%D0%BA%D1%86%D1%96%D0%BE%D0%BD%D0%B0%D0%BB%D1%8C%D0%BD%D0%B5_%D0%BF%D1%80%D0%BE%D0%B3%D1%80%D0%B0%D0%BC%D1%83%D0%B2%D0%B0%D0%BD%D0%BD%D1%8F" TargetMode="External"/><Relationship Id="rId58" Type="http://schemas.openxmlformats.org/officeDocument/2006/relationships/hyperlink" Target="http://uk.wikipedia.org/wiki/%D0%9A%D0%B0%D0%BB%D1%8C%D0%BA%D1%83%D0%BB%D1%8F%D1%82%D0%BE%D1%80" TargetMode="External"/><Relationship Id="rId74" Type="http://schemas.openxmlformats.org/officeDocument/2006/relationships/hyperlink" Target="http://uk.wikipedia.org/wiki/Mac_OS" TargetMode="External"/><Relationship Id="rId79" Type="http://schemas.openxmlformats.org/officeDocument/2006/relationships/hyperlink" Target="http://uk.wikipedia.org/w/index.php?title=Amiga&amp;action=edit&amp;redlink=1" TargetMode="External"/><Relationship Id="rId102" Type="http://schemas.openxmlformats.org/officeDocument/2006/relationships/hyperlink" Target="http://uk.wikipedia.org/w/index.php?title=%D0%9C%D0%BD%D0%BE%D0%B6%D0%B8%D0%BD%D0%BD%D0%B5_%D1%83%D1%81%D0%BF%D0%B0%D0%B4%D0%BA%D1%83%D0%B2%D0%B0%D0%BD%D0%BD%D1%8F&amp;action=edit&amp;redlink=1" TargetMode="External"/><Relationship Id="rId123" Type="http://schemas.openxmlformats.org/officeDocument/2006/relationships/hyperlink" Target="http://uk.wikipedia.org/wiki/%D0%97%D0%B0%D1%81%D1%82%D0%BE%D1%81%D1%83%D0%BD%D0%BA%D0%B8" TargetMode="External"/><Relationship Id="rId128" Type="http://schemas.openxmlformats.org/officeDocument/2006/relationships/hyperlink" Target="http://uk.wikipedia.org/wiki/%D0%A1%D0%B5%D1%80%D1%96%D0%B0%D0%BB%D1%96%D0%B7%D0%B0%D1%86%D1%96%D1%8F" TargetMode="External"/><Relationship Id="rId144" Type="http://schemas.openxmlformats.org/officeDocument/2006/relationships/hyperlink" Target="http://uk.wikipedia.org/wiki/ADO" TargetMode="External"/><Relationship Id="rId149" Type="http://schemas.openxmlformats.org/officeDocument/2006/relationships/hyperlink" Target="http://uk.wikipedia.org/wiki/Object-relational_mapping" TargetMode="External"/><Relationship Id="rId5" Type="http://schemas.openxmlformats.org/officeDocument/2006/relationships/settings" Target="settings.xml"/><Relationship Id="rId90" Type="http://schemas.openxmlformats.org/officeDocument/2006/relationships/hyperlink" Target="http://uk.wikipedia.org/wiki/Jython" TargetMode="External"/><Relationship Id="rId95" Type="http://schemas.openxmlformats.org/officeDocument/2006/relationships/hyperlink" Target="http://uk.wikipedia.org/wiki/%D0%9A%D0%BE%D0%BC%D0%BF%D0%BB%D0%B5%D0%BA%D1%81%D0%BD%D1%96_%D1%87%D0%B8%D1%81%D0%BB%D0%B0" TargetMode="External"/><Relationship Id="rId160" Type="http://schemas.openxmlformats.org/officeDocument/2006/relationships/hyperlink" Target="http://photox.antonkasyanov.com" TargetMode="External"/><Relationship Id="rId165" Type="http://schemas.openxmlformats.org/officeDocument/2006/relationships/image" Target="media/image29.png"/><Relationship Id="rId181" Type="http://schemas.openxmlformats.org/officeDocument/2006/relationships/hyperlink" Target="http://zakon.rada.gov.ua/go/z0554-04" TargetMode="External"/><Relationship Id="rId186" Type="http://schemas.openxmlformats.org/officeDocument/2006/relationships/fontTable" Target="fontTable.xml"/><Relationship Id="rId22" Type="http://schemas.openxmlformats.org/officeDocument/2006/relationships/hyperlink" Target="http://en.wikipedia.org/wiki/Difference_of_Gaussians" TargetMode="External"/><Relationship Id="rId27" Type="http://schemas.openxmlformats.org/officeDocument/2006/relationships/image" Target="media/image13.png"/><Relationship Id="rId43" Type="http://schemas.openxmlformats.org/officeDocument/2006/relationships/hyperlink" Target="http://uk.wikipedia.org/wiki/%D0%9E%D0%B1%27%D1%94%D0%BA%D1%82%D0%BD%D0%BE-%D0%BE%D1%80%D1%96%D1%94%D0%BD%D1%82%D0%BE%D0%B2%D0%B0%D0%BD%D0%B5_%D0%BF%D1%80%D0%BE%D0%B3%D1%80%D0%B0%D0%BC%D1%83%D0%B2%D0%B0%D0%BD%D0%BD%D1%8F" TargetMode="External"/><Relationship Id="rId48" Type="http://schemas.openxmlformats.org/officeDocument/2006/relationships/hyperlink" Target="http://uk.wikipedia.org/wiki/%D0%A1%D1%82%D1%80%D1%83%D0%BA%D1%82%D1%83%D1%80%D0%B8_%D0%B4%D0%B0%D0%BD%D0%B8%D1%85" TargetMode="External"/><Relationship Id="rId64" Type="http://schemas.openxmlformats.org/officeDocument/2006/relationships/hyperlink" Target="http://www.python.org/" TargetMode="External"/><Relationship Id="rId69" Type="http://schemas.openxmlformats.org/officeDocument/2006/relationships/hyperlink" Target="http://uk.wikipedia.org/wiki/Microsoft_Windows" TargetMode="External"/><Relationship Id="rId113" Type="http://schemas.openxmlformats.org/officeDocument/2006/relationships/hyperlink" Target="http://uk.wikipedia.org/wiki/%D0%91%D1%96%D0%B1%D0%BB%D1%96%D0%BE%D1%82%D0%B5%D0%BA%D0%B0_(%D0%BF%D1%80%D0%BE%D0%B3%D1%80%D0%B0%D0%BC%D1%83%D0%B2%D0%B0%D0%BD%D0%BD%D1%8F)" TargetMode="External"/><Relationship Id="rId118" Type="http://schemas.openxmlformats.org/officeDocument/2006/relationships/hyperlink" Target="http://uk.wikipedia.org/wiki/%D0%9C%D0%B5%D1%80%D0%B5%D0%B6%D0%BD%D0%B8%D0%B9_%D0%BF%D1%80%D0%BE%D1%82%D0%BE%D0%BA%D0%BE%D0%BB" TargetMode="External"/><Relationship Id="rId134" Type="http://schemas.openxmlformats.org/officeDocument/2006/relationships/hyperlink" Target="http://uk.wikipedia.org/wiki/PostgreSQL" TargetMode="External"/><Relationship Id="rId139" Type="http://schemas.openxmlformats.org/officeDocument/2006/relationships/hyperlink" Target="http://uk.wikipedia.org/wiki/Informix" TargetMode="External"/><Relationship Id="rId80" Type="http://schemas.openxmlformats.org/officeDocument/2006/relationships/hyperlink" Target="http://uk.wikipedia.org/w/index.php?title=AS/400&amp;action=edit&amp;redlink=1" TargetMode="External"/><Relationship Id="rId85" Type="http://schemas.openxmlformats.org/officeDocument/2006/relationships/hyperlink" Target="http://uk.wikipedia.org/wiki/Windows_98" TargetMode="External"/><Relationship Id="rId150" Type="http://schemas.openxmlformats.org/officeDocument/2006/relationships/hyperlink" Target="http://uk.wikipedia.org/wiki/SQLObject" TargetMode="External"/><Relationship Id="rId155" Type="http://schemas.openxmlformats.org/officeDocument/2006/relationships/hyperlink" Target="http://uk.wikipedia.org/wiki/Pylons" TargetMode="External"/><Relationship Id="rId171" Type="http://schemas.openxmlformats.org/officeDocument/2006/relationships/oleObject" Target="embeddings/oleObject1.bin"/><Relationship Id="rId176" Type="http://schemas.openxmlformats.org/officeDocument/2006/relationships/hyperlink" Target="http://uk.wikipedia.org/wiki/Instagram"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hyperlink" Target="http://habrastorage.org/storage/habraeffect/6f/1d/6f1d94782e376000e3e474953c59c6d7.png" TargetMode="External"/><Relationship Id="rId59" Type="http://schemas.openxmlformats.org/officeDocument/2006/relationships/hyperlink" Target="http://uk.wikipedia.org/wiki/%D0%A1%D1%82%D1%80%D1%83%D0%BA%D1%82%D1%83%D1%80%D0%B8_%D0%B4%D0%B0%D0%BD%D0%B8%D1%85" TargetMode="External"/><Relationship Id="rId103" Type="http://schemas.openxmlformats.org/officeDocument/2006/relationships/hyperlink" Target="http://uk.wikipedia.org/wiki/%D0%9C%D0%B5%D1%82%D0%B0%D0%BF%D1%80%D0%BE%D0%B3%D1%80%D0%B0%D0%BC%D1%83%D0%B2%D0%B0%D0%BD%D0%BD%D1%8F" TargetMode="External"/><Relationship Id="rId108" Type="http://schemas.openxmlformats.org/officeDocument/2006/relationships/hyperlink" Target="http://uk.wikipedia.org/wiki/%D0%86%D0%BD%D1%82%D1%80%D0%BE%D1%81%D0%BF%D0%B5%D0%BA%D1%86%D1%96%D1%8F_(%D0%BF%D1%80%D0%BE%D0%B3%D1%80%D0%B0%D0%BC%D1%83%D0%B2%D0%B0%D0%BD%D0%BD%D1%8F)" TargetMode="External"/><Relationship Id="rId124" Type="http://schemas.openxmlformats.org/officeDocument/2006/relationships/hyperlink" Target="http://uk.wikipedia.org/wiki/%D0%A0%D0%B5%D0%B3%D1%83%D0%BB%D1%8F%D1%80%D0%BD%D0%B8%D0%B9_%D0%B2%D0%B8%D1%80%D0%B0%D0%B7" TargetMode="External"/><Relationship Id="rId129" Type="http://schemas.openxmlformats.org/officeDocument/2006/relationships/hyperlink" Target="http://uk.wikipedia.org/w/index.php?title=%D0%AE%D0%BD%D1%96%D1%82-%D1%82%D0%B5%D1%81%D1%82%D1%83%D0%B2%D0%B0%D0%BD%D0%BD%D1%8F&amp;action=edit&amp;redlink=1" TargetMode="External"/><Relationship Id="rId54" Type="http://schemas.openxmlformats.org/officeDocument/2006/relationships/hyperlink" Target="http://uk.wikipedia.org/wiki/%D0%A1%D0%B8%D0%BD%D1%82%D0%B0%D0%BA%D1%81%D0%B8%D1%81" TargetMode="External"/><Relationship Id="rId70" Type="http://schemas.openxmlformats.org/officeDocument/2006/relationships/hyperlink" Target="http://uk.wikipedia.org/wiki/UNIX" TargetMode="External"/><Relationship Id="rId75" Type="http://schemas.openxmlformats.org/officeDocument/2006/relationships/hyperlink" Target="http://uk.wikipedia.org/wiki/Mac_OS_X" TargetMode="External"/><Relationship Id="rId91" Type="http://schemas.openxmlformats.org/officeDocument/2006/relationships/hyperlink" Target="http://uk.wikipedia.org/wiki/Microsoft.NET" TargetMode="External"/><Relationship Id="rId96" Type="http://schemas.openxmlformats.org/officeDocument/2006/relationships/hyperlink" Target="http://uk.wikipedia.org/w/index.php?title=%D0%A0%D1%8F%D0%B4%D0%BE%D0%BA_(%D1%81%D1%82%D1%80%D1%83%D0%BA%D1%82%D1%83%D1%80%D0%B0_%D0%B4%D0%B0%D0%BD%D0%B8%D1%85)&amp;action=edit&amp;redlink=1" TargetMode="External"/><Relationship Id="rId140" Type="http://schemas.openxmlformats.org/officeDocument/2006/relationships/hyperlink" Target="http://uk.wikipedia.org/wiki/Microsoft_SQL_Server" TargetMode="External"/><Relationship Id="rId145" Type="http://schemas.openxmlformats.org/officeDocument/2006/relationships/hyperlink" Target="http://uk.wikipedia.org/w/index.php?title=ADOdb&amp;action=edit&amp;redlink=1" TargetMode="External"/><Relationship Id="rId161" Type="http://schemas.openxmlformats.org/officeDocument/2006/relationships/image" Target="media/image25.png"/><Relationship Id="rId166" Type="http://schemas.openxmlformats.org/officeDocument/2006/relationships/chart" Target="charts/chart1.xml"/><Relationship Id="rId182" Type="http://schemas.openxmlformats.org/officeDocument/2006/relationships/hyperlink" Target="http://document.ua/sanitarni&#8212;normi&#8212;mikroklimatu&#8212;virobnichih&#8212;primishen&#8212;nor4880.htm" TargetMode="Externa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hyperlink" Target="http://habrastorage.org/storage/habraeffect/c6/f8/c6f8188b199623b4937bf6a1b66df25c.png" TargetMode="External"/><Relationship Id="rId49" Type="http://schemas.openxmlformats.org/officeDocument/2006/relationships/hyperlink" Target="http://uk.wikipedia.org/wiki/%D0%9C%D0%BE%D0%B4%D1%83%D0%BB%D1%8C_(%D0%BF%D1%80%D0%BE%D0%B3%D1%80%D0%B0%D0%BC%D1%83%D0%B2%D0%B0%D0%BD%D0%BD%D1%8F)" TargetMode="External"/><Relationship Id="rId114" Type="http://schemas.openxmlformats.org/officeDocument/2006/relationships/hyperlink" Target="http://uk.wikipedia.org/wiki/%D0%9C%D0%BE%D0%B4%D1%83%D0%BB%D1%8C_(%D0%BF%D1%80%D0%BE%D0%B3%D1%80%D0%B0%D0%BC%D1%83%D0%B2%D0%B0%D0%BD%D0%BD%D1%8F)" TargetMode="External"/><Relationship Id="rId119" Type="http://schemas.openxmlformats.org/officeDocument/2006/relationships/hyperlink" Target="http://uk.wikipedia.org/wiki/%D0%86%D0%BD%D1%82%D0%B5%D1%80%D0%BD%D0%B5%D1%82" TargetMode="External"/><Relationship Id="rId44" Type="http://schemas.openxmlformats.org/officeDocument/2006/relationships/hyperlink" Target="http://uk.wikipedia.org/wiki/%D0%9C%D0%BE%D0%B2%D0%B0_%D0%BF%D1%80%D0%BE%D0%B3%D1%80%D0%B0%D0%BC%D1%83%D0%B2%D0%B0%D0%BD%D0%BD%D1%8F" TargetMode="External"/><Relationship Id="rId60" Type="http://schemas.openxmlformats.org/officeDocument/2006/relationships/hyperlink" Target="http://uk.wikipedia.org/wiki/%D0%9E%D0%B1%E2%80%99%D1%94%D0%BA%D1%82%D0%BD%D0%BE-%D0%BE%D1%80%D1%96%D1%94%D0%BD%D1%82%D0%BE%D0%B2%D0%B0%D0%BD%D0%B5_%D0%BF%D1%80%D0%BE%D0%B3%D1%80%D0%B0%D0%BC%D1%83%D0%B2%D0%B0%D0%BD%D0%BD%D1%8F" TargetMode="External"/><Relationship Id="rId65" Type="http://schemas.openxmlformats.org/officeDocument/2006/relationships/hyperlink" Target="http://uk.wikipedia.org/wiki/C_(%D0%BC%D0%BE%D0%B2%D0%B0_%D0%BF%D1%80%D0%BE%D0%B3%D1%80%D0%B0%D0%BC%D1%83%D0%B2%D0%B0%D0%BD%D0%BD%D1%8F)" TargetMode="External"/><Relationship Id="rId81" Type="http://schemas.openxmlformats.org/officeDocument/2006/relationships/hyperlink" Target="http://uk.wikipedia.org/w/index.php?title=OS/390&amp;action=edit&amp;redlink=1" TargetMode="External"/><Relationship Id="rId86" Type="http://schemas.openxmlformats.org/officeDocument/2006/relationships/hyperlink" Target="http://uk.wikipedia.org/wiki/Windows_ME" TargetMode="External"/><Relationship Id="rId130" Type="http://schemas.openxmlformats.org/officeDocument/2006/relationships/hyperlink" Target="http://uk.wikipedia.org/wiki/%D0%92%D0%B5%D0%B1" TargetMode="External"/><Relationship Id="rId135" Type="http://schemas.openxmlformats.org/officeDocument/2006/relationships/hyperlink" Target="http://uk.wikipedia.org/wiki/Oracle_(%D0%A1%D0%A3%D0%91%D0%94)" TargetMode="External"/><Relationship Id="rId151" Type="http://schemas.openxmlformats.org/officeDocument/2006/relationships/hyperlink" Target="http://uk.wikipedia.org/wiki/SQLAlchemy" TargetMode="External"/><Relationship Id="rId156" Type="http://schemas.openxmlformats.org/officeDocument/2006/relationships/image" Target="media/image21.png"/><Relationship Id="rId177" Type="http://schemas.openxmlformats.org/officeDocument/2006/relationships/hyperlink" Target="http://uk.wikipedia.org/wiki/%D0%94%D0%B5%D1%80%D0%B5%D0%B2%D0%BE_%D0%BF%D1%80%D0%B8%D0%B9%D0%BD%D1%8F%D1%82%D1%82%D1%8F_%D1%80%D1%96%D1%88%D0%B5%D0%BD%D1%8C" TargetMode="External"/><Relationship Id="rId172" Type="http://schemas.openxmlformats.org/officeDocument/2006/relationships/hyperlink" Target="https://services.open.xerox.com/WebApp2.svc/aesthetic-search/"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109" Type="http://schemas.openxmlformats.org/officeDocument/2006/relationships/hyperlink" Target="http://uk.wikipedia.org/wiki/%D0%A4%D1%83%D0%BD%D0%BA%D1%86%D1%96%D0%BE%D0%BD%D0%B0%D0%BB%D1%8C%D0%BD%D0%B5_%D0%BF%D1%80%D0%BE%D0%B3%D1%80%D0%B0%D0%BC%D1%83%D0%B2%D0%B0%D0%BD%D0%BD%D1%8F" TargetMode="External"/><Relationship Id="rId34" Type="http://schemas.openxmlformats.org/officeDocument/2006/relationships/hyperlink" Target="http://habrastorage.org/storage/habraeffect/54/3d/543d8e41fed6b4fd72fb643a512c7c41.png" TargetMode="External"/><Relationship Id="rId50" Type="http://schemas.openxmlformats.org/officeDocument/2006/relationships/hyperlink" Target="http://uk.wikipedia.org/wiki/%D0%9F%D0%B0%D1%80%D0%B0%D0%B4%D0%B8%D0%B3%D0%BC%D0%B0_%D0%BF%D1%80%D0%BE%D0%B3%D1%80%D0%B0%D0%BC%D1%83%D0%B2%D0%B0%D0%BD%D0%BD%D1%8F" TargetMode="External"/><Relationship Id="rId55" Type="http://schemas.openxmlformats.org/officeDocument/2006/relationships/hyperlink" Target="http://uk.wikipedia.org/wiki/%D0%94%D0%B8%D1%81%D1%82%D1%80%D0%B8%D0%B1%D1%83%D1%82%D0%B8%D0%B2" TargetMode="External"/><Relationship Id="rId76" Type="http://schemas.openxmlformats.org/officeDocument/2006/relationships/hyperlink" Target="http://uk.wikipedia.org/wiki/IPhone_OS" TargetMode="External"/><Relationship Id="rId97" Type="http://schemas.openxmlformats.org/officeDocument/2006/relationships/hyperlink" Target="http://uk.wikipedia.org/wiki/%D0%AE%D0%BD%D1%96%D0%BA%D0%BE%D0%B4" TargetMode="External"/><Relationship Id="rId104" Type="http://schemas.openxmlformats.org/officeDocument/2006/relationships/hyperlink" Target="http://uk.wikipedia.org/wiki/%D0%9A%D0%BB%D0%B0%D1%81_(%D0%BF%D1%80%D0%BE%D0%B3%D1%80%D0%B0%D0%BC%D1%83%D0%B2%D0%B0%D0%BD%D0%BD%D1%8F)" TargetMode="External"/><Relationship Id="rId120" Type="http://schemas.openxmlformats.org/officeDocument/2006/relationships/hyperlink" Target="http://uk.wikipedia.org/wiki/HTTP-%D1%81%D0%B5%D1%80%D0%B2%D0%B5%D1%80" TargetMode="External"/><Relationship Id="rId125" Type="http://schemas.openxmlformats.org/officeDocument/2006/relationships/hyperlink" Target="http://uk.wikipedia.org/wiki/%D0%9A%D0%BE%D0%B4%D1%83%D0%B2%D0%B0%D0%BD%D0%BD%D1%8F" TargetMode="External"/><Relationship Id="rId141" Type="http://schemas.openxmlformats.org/officeDocument/2006/relationships/hyperlink" Target="http://uk.wikipedia.org/wiki/MySQL" TargetMode="External"/><Relationship Id="rId146" Type="http://schemas.openxmlformats.org/officeDocument/2006/relationships/hyperlink" Target="http://uk.wikipedia.org/wiki/ODBC" TargetMode="External"/><Relationship Id="rId167" Type="http://schemas.openxmlformats.org/officeDocument/2006/relationships/image" Target="media/image31.png"/><Relationship Id="rId7" Type="http://schemas.openxmlformats.org/officeDocument/2006/relationships/footnotes" Target="footnotes.xml"/><Relationship Id="rId71" Type="http://schemas.openxmlformats.org/officeDocument/2006/relationships/hyperlink" Target="http://uk.wikipedia.org/wiki/FreeBSD" TargetMode="External"/><Relationship Id="rId92" Type="http://schemas.openxmlformats.org/officeDocument/2006/relationships/hyperlink" Target="http://uk.wikipedia.org/w/index.php?title=IronPython&amp;action=edit&amp;redlink=1" TargetMode="External"/><Relationship Id="rId162" Type="http://schemas.openxmlformats.org/officeDocument/2006/relationships/image" Target="media/image26.png"/><Relationship Id="rId183" Type="http://schemas.openxmlformats.org/officeDocument/2006/relationships/hyperlink" Target="http://zakon2.rada.gov.ua/laws/show/z0293&#8212;10"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hyperlink" Target="http://habrastorage.org/storage/habraeffect/fe/6b/fe6b57079b5e7a2f195173ad982ecccc.png" TargetMode="External"/><Relationship Id="rId45" Type="http://schemas.openxmlformats.org/officeDocument/2006/relationships/hyperlink" Target="http://uk.wikipedia.org/w/index.php?title=%D0%94%D0%B8%D0%BD%D0%B0%D0%BC%D1%96%D1%87%D0%BD%D0%B0_%D1%81%D0%B5%D0%BC%D0%B0%D0%BD%D1%82%D0%B8%D0%BA%D0%B0&amp;action=edit&amp;redlink=1" TargetMode="External"/><Relationship Id="rId66" Type="http://schemas.openxmlformats.org/officeDocument/2006/relationships/hyperlink" Target="http://uk.wikipedia.org/wiki/%D0%9F%D0%BE%D1%80%D1%82%D1%83%D0%B2%D0%B0%D0%BD%D0%BD%D1%8F" TargetMode="External"/><Relationship Id="rId87" Type="http://schemas.openxmlformats.org/officeDocument/2006/relationships/hyperlink" Target="http://uk.wikipedia.org/w/index.php?title=Microsoft_Component_Object_Model&amp;action=edit&amp;redlink=1" TargetMode="External"/><Relationship Id="rId110" Type="http://schemas.openxmlformats.org/officeDocument/2006/relationships/hyperlink" Target="http://uk.wikipedia.org/w/index.php?title=%D0%9A%D0%B0%D1%80%D1%80%D1%96%D0%BD%D0%B3&amp;action=edit&amp;redlink=1" TargetMode="External"/><Relationship Id="rId115" Type="http://schemas.openxmlformats.org/officeDocument/2006/relationships/hyperlink" Target="http://uk.wikipedia.org/wiki/%D0%9A%D0%B0%D1%82%D0%B0%D0%BB%D0%BE%D0%B3_(%D1%84%D0%B0%D0%B9%D0%BB%D0%BE%D0%B2%D0%B0_%D1%81%D0%B8%D1%81%D1%82%D0%B5%D0%BC%D0%B0)" TargetMode="External"/><Relationship Id="rId131" Type="http://schemas.openxmlformats.org/officeDocument/2006/relationships/hyperlink" Target="http://uk.wikipedia.org/wiki/%D0%A7%D0%B8%D1%81%D0%B5%D0%BB%D1%8C%D0%BD%D1%96_%D0%BC%D0%B5%D1%82%D0%BE%D0%B4%D0%B8" TargetMode="External"/><Relationship Id="rId136" Type="http://schemas.openxmlformats.org/officeDocument/2006/relationships/hyperlink" Target="http://uk.wikipedia.org/wiki/Sybase" TargetMode="External"/><Relationship Id="rId157" Type="http://schemas.openxmlformats.org/officeDocument/2006/relationships/image" Target="media/image22.png"/><Relationship Id="rId178" Type="http://schemas.openxmlformats.org/officeDocument/2006/relationships/hyperlink" Target="http://uk.wikipedia.org/wiki/HSB" TargetMode="External"/><Relationship Id="rId61" Type="http://schemas.openxmlformats.org/officeDocument/2006/relationships/hyperlink" Target="http://uk.wikipedia.org/w/index.php?title=%D0%86%D0%BD%D1%82%D0%B5%D1%80%D0%BF%D1%80%D0%B5%D1%82%D0%BE%D0%B2%D0%B0%D0%BD%D0%B0_%D0%BC%D0%BE%D0%B2%D0%B0&amp;action=edit&amp;redlink=1" TargetMode="External"/><Relationship Id="rId82" Type="http://schemas.openxmlformats.org/officeDocument/2006/relationships/hyperlink" Target="http://uk.wikipedia.org/wiki/Symbian" TargetMode="External"/><Relationship Id="rId152" Type="http://schemas.openxmlformats.org/officeDocument/2006/relationships/hyperlink" Target="http://uk.wikipedia.org/wiki/Django" TargetMode="External"/><Relationship Id="rId173" Type="http://schemas.openxmlformats.org/officeDocument/2006/relationships/hyperlink" Target="http://uk.wikipedia.org/wiki/%D0%9F%D1%80%D0%BE%D0%B3%D1%80%D0%B0%D0%BC%D0%BD%D0%B5_%D0%B7%D0%B0%D0%B1%D0%B5%D0%B7%D0%BF%D0%B5%D1%87%D0%B5%D0%BD%D0%BD%D1%8F_%D1%8F%D0%BA_%D0%BF%D0%BE%D1%81%D0%BB%D1%83%D0%B3%D0%B0"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habrastorage.org/storage/habraeffect/89/3b/893bdcc5c26d32535b9b1b27f28063b7.png" TargetMode="External"/><Relationship Id="rId35" Type="http://schemas.openxmlformats.org/officeDocument/2006/relationships/image" Target="media/image17.png"/><Relationship Id="rId56" Type="http://schemas.openxmlformats.org/officeDocument/2006/relationships/hyperlink" Target="http://uk.wikipedia.org/w/index.php?title=%D0%86%D0%BD%D1%82%D1%80%D0%B5%D0%B3%D1%80%D0%BE%D0%B2%D0%B0%D0%BD%D0%B5_%D1%81%D0%B5%D1%80%D0%B5%D0%B4%D0%BE%D0%B2%D0%B8%D1%89%D0%B5_%D1%80%D0%BE%D0%B7%D1%80%D0%BE%D0%B1%D0%BA%D0%B8&amp;action=edit&amp;redlink=1" TargetMode="External"/><Relationship Id="rId77" Type="http://schemas.openxmlformats.org/officeDocument/2006/relationships/hyperlink" Target="http://uk.wikipedia.org/wiki/Palm_OS" TargetMode="External"/><Relationship Id="rId100" Type="http://schemas.openxmlformats.org/officeDocument/2006/relationships/hyperlink" Target="http://uk.wikipedia.org/w/index.php?title=%D0%A1%D0%BB%D0%BE%D0%B2%D0%BD%D0%B8%D0%BA_(%D1%81%D1%82%D1%80%D1%83%D0%BA%D1%82%D1%83%D1%80%D0%B0_%D0%B4%D0%B0%D0%BD%D0%B8%D1%85)&amp;action=edit&amp;redlink=1" TargetMode="External"/><Relationship Id="rId105" Type="http://schemas.openxmlformats.org/officeDocument/2006/relationships/hyperlink" Target="http://uk.wikipedia.org/wiki/%D0%9E%D0%B1%27%D1%94%D0%BA%D1%82%D0%BD%D0%BE-%D0%BE%D1%80%D1%96%D1%94%D0%BD%D1%82%D0%BE%D0%B2%D0%B0%D0%BD%D0%B5_%D0%BF%D1%80%D0%BE%D0%B3%D1%80%D0%B0%D0%BC%D1%83%D0%B2%D0%B0%D0%BD%D0%BD%D1%8F" TargetMode="External"/><Relationship Id="rId126" Type="http://schemas.openxmlformats.org/officeDocument/2006/relationships/hyperlink" Target="http://uk.wikipedia.org/wiki/%D0%9C%D1%83%D0%BB%D1%8C%D1%82%D0%B8%D0%BC%D0%B5%D0%B4%D1%96%D0%B0" TargetMode="External"/><Relationship Id="rId147" Type="http://schemas.openxmlformats.org/officeDocument/2006/relationships/hyperlink" Target="http://uk.wikipedia.org/wiki/UNIX" TargetMode="External"/><Relationship Id="rId168"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hyperlink" Target="http://uk.wikipedia.org/wiki/%D0%9E%D0%B1%E2%80%99%D1%94%D0%BA%D1%82%D0%BD%D0%BE-%D0%BE%D1%80%D1%96%D1%94%D0%BD%D1%82%D0%BE%D0%B2%D0%B0%D0%BD%D0%B5_%D0%BF%D1%80%D0%BE%D0%B3%D1%80%D0%B0%D0%BC%D1%83%D0%B2%D0%B0%D0%BD%D0%BD%D1%8F" TargetMode="External"/><Relationship Id="rId72" Type="http://schemas.openxmlformats.org/officeDocument/2006/relationships/hyperlink" Target="http://uk.wikipedia.org/wiki/GNU/Linux" TargetMode="External"/><Relationship Id="rId93" Type="http://schemas.openxmlformats.org/officeDocument/2006/relationships/hyperlink" Target="http://uk.wikipedia.org/w/index.php?title=Python.Net&amp;action=edit&amp;redlink=1" TargetMode="External"/><Relationship Id="rId98" Type="http://schemas.openxmlformats.org/officeDocument/2006/relationships/hyperlink" Target="http://uk.wikipedia.org/wiki/%D0%9B%D1%96%D0%BD%D1%96%D0%B9%D0%BD%D0%B8%D0%B9_%D1%81%D0%BF%D0%B8%D1%81%D0%BE%D0%BA" TargetMode="External"/><Relationship Id="rId121" Type="http://schemas.openxmlformats.org/officeDocument/2006/relationships/hyperlink" Target="http://uk.wikipedia.org/wiki/XML" TargetMode="External"/><Relationship Id="rId142" Type="http://schemas.openxmlformats.org/officeDocument/2006/relationships/hyperlink" Target="http://uk.wikipedia.org/wiki/Sqlite" TargetMode="External"/><Relationship Id="rId163" Type="http://schemas.openxmlformats.org/officeDocument/2006/relationships/image" Target="media/image27.png"/><Relationship Id="rId184" Type="http://schemas.openxmlformats.org/officeDocument/2006/relationships/hyperlink" Target="http://dbn.at.ua/load/normativy/dbn/1-1-0-394"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hyperlink" Target="http://uk.wikipedia.org/wiki/1990" TargetMode="External"/><Relationship Id="rId67" Type="http://schemas.openxmlformats.org/officeDocument/2006/relationships/hyperlink" Target="http://uk.wikipedia.org/wiki/%D0%9A%D0%B8%D1%88%D0%B5%D0%BD%D1%8C%D0%BA%D0%BE%D0%B2%D0%B8%D0%B9_%D0%BF%D0%B5%D1%80%D1%81%D0%BE%D0%BD%D0%B0%D0%BB%D1%8C%D0%BD%D0%B8%D0%B9_%D0%BA%D0%BE%D0%BC%D0%BF%27%D1%8E%D1%82%D0%B5%D1%80" TargetMode="External"/><Relationship Id="rId116" Type="http://schemas.openxmlformats.org/officeDocument/2006/relationships/hyperlink" Target="http://uk.wikipedia.org/wiki/ZIP" TargetMode="External"/><Relationship Id="rId137" Type="http://schemas.openxmlformats.org/officeDocument/2006/relationships/hyperlink" Target="http://uk.wikipedia.org/wiki/Firebird" TargetMode="External"/><Relationship Id="rId158" Type="http://schemas.openxmlformats.org/officeDocument/2006/relationships/image" Target="media/image23.png"/><Relationship Id="rId20" Type="http://schemas.openxmlformats.org/officeDocument/2006/relationships/hyperlink" Target="http://en.wikipedia.org/wiki/Euclidean_distance" TargetMode="External"/><Relationship Id="rId41" Type="http://schemas.openxmlformats.org/officeDocument/2006/relationships/image" Target="media/image20.png"/><Relationship Id="rId62" Type="http://schemas.openxmlformats.org/officeDocument/2006/relationships/hyperlink" Target="http://uk.wikipedia.org/w/index.php?title=%D0%A1%D1%82%D0%B0%D0%BD%D0%B4%D0%B0%D1%80%D1%82%D0%BD%D0%B0_%D0%B1%D1%96%D0%B1%D0%BB%D1%96%D0%BE%D1%82%D0%B5%D0%BA%D0%B0&amp;action=edit&amp;redlink=1" TargetMode="External"/><Relationship Id="rId83" Type="http://schemas.openxmlformats.org/officeDocument/2006/relationships/hyperlink" Target="http://uk.wikipedia.org/wiki/Android" TargetMode="External"/><Relationship Id="rId88" Type="http://schemas.openxmlformats.org/officeDocument/2006/relationships/hyperlink" Target="http://uk.wikipedia.org/w/index.php?title=Microsoft_Distributed_Component_Object_Model&amp;action=edit&amp;redlink=1" TargetMode="External"/><Relationship Id="rId111" Type="http://schemas.openxmlformats.org/officeDocument/2006/relationships/hyperlink" Target="http://uk.wikipedia.org/wiki/%D0%9F%D1%80%D0%BE%D0%B3%D1%80%D0%B0%D0%BC%D0%BD%D0%B5_%D0%B7%D0%B0%D0%B1%D0%B5%D0%B7%D0%BF%D0%B5%D1%87%D0%B5%D0%BD%D0%BD%D1%8F" TargetMode="External"/><Relationship Id="rId132" Type="http://schemas.openxmlformats.org/officeDocument/2006/relationships/hyperlink" Target="http://uk.wikipedia.org/w/index.php?title=DB-API_2&amp;action=edit&amp;redlink=1" TargetMode="External"/><Relationship Id="rId153" Type="http://schemas.openxmlformats.org/officeDocument/2006/relationships/hyperlink" Target="http://uk.wikipedia.org/wiki/%D0%92%D0%B5%D0%B1-%D0%B7%D0%B0%D1%81%D1%82%D0%BE%D1%81%D1%83%D0%BD%D0%BE%D0%BA" TargetMode="External"/><Relationship Id="rId174" Type="http://schemas.openxmlformats.org/officeDocument/2006/relationships/hyperlink" Target="http://uk.wikipedia.org/wiki/%D0%9C%D0%B0%D1%88%D0%B8%D0%BD%D0%BD%D0%B5_%D0%BD%D0%B0%D0%B2%D1%87%D0%B0%D0%BD%D0%BD%D1%8F" TargetMode="External"/><Relationship Id="rId179" Type="http://schemas.openxmlformats.org/officeDocument/2006/relationships/hyperlink" Target="http://zakon2.rada.gov.ua/laws/show/z0293&#8212;10" TargetMode="External"/><Relationship Id="rId15" Type="http://schemas.openxmlformats.org/officeDocument/2006/relationships/image" Target="media/image5.png"/><Relationship Id="rId36" Type="http://schemas.openxmlformats.org/officeDocument/2006/relationships/hyperlink" Target="http://habrastorage.org/storage/habraeffect/01/78/01785ec8ecf029bec431e39848d86a9f.png" TargetMode="External"/><Relationship Id="rId57" Type="http://schemas.openxmlformats.org/officeDocument/2006/relationships/hyperlink" Target="http://uk.wikipedia.org/wiki/%D0%9A%D0%BE%D0%BC%D0%BF%D0%BB%D0%B5%D0%BA%D1%81%D0%BD%D1%96_%D1%87%D0%B8%D1%81%D0%BB%D0%B0" TargetMode="External"/><Relationship Id="rId106" Type="http://schemas.openxmlformats.org/officeDocument/2006/relationships/hyperlink" Target="http://uk.wikipedia.org/wiki/%D0%9E%D0%B1%27%D1%94%D0%BA%D1%82%D0%BD%D0%BE-%D0%BE%D1%80%D1%96%D1%94%D0%BD%D1%82%D0%BE%D0%B2%D0%B0%D0%BD%D0%B0_%D0%BC%D0%BE%D0%B2%D0%B0_%D0%BF%D1%80%D0%BE%D0%B3%D1%80%D0%B0%D0%BC%D1%83%D0%B2%D0%B0%D0%BD%D0%BD%D1%8F" TargetMode="External"/><Relationship Id="rId127" Type="http://schemas.openxmlformats.org/officeDocument/2006/relationships/hyperlink" Target="http://uk.wikipedia.org/wiki/%D0%9A%D1%80%D0%B8%D0%BF%D1%82%D0%BE%D0%B3%D1%80%D0%B0%D1%84%D1%96%D1%8F" TargetMode="External"/><Relationship Id="rId10" Type="http://schemas.openxmlformats.org/officeDocument/2006/relationships/hyperlink" Target="http://instagram.com/thatandrewkim" TargetMode="External"/><Relationship Id="rId31" Type="http://schemas.openxmlformats.org/officeDocument/2006/relationships/image" Target="media/image15.png"/><Relationship Id="rId52" Type="http://schemas.openxmlformats.org/officeDocument/2006/relationships/hyperlink" Target="http://uk.wikipedia.org/wiki/%D0%9F%D1%80%D0%BE%D1%86%D0%B5%D0%B4%D1%83%D1%80%D0%BD%D0%B5_%D0%BF%D1%80%D0%BE%D0%B3%D1%80%D0%B0%D0%BC%D1%83%D0%B2%D0%B0%D0%BD%D0%BD%D1%8F" TargetMode="External"/><Relationship Id="rId73" Type="http://schemas.openxmlformats.org/officeDocument/2006/relationships/hyperlink" Target="http://uk.wikipedia.org/wiki/Plan_9" TargetMode="External"/><Relationship Id="rId78" Type="http://schemas.openxmlformats.org/officeDocument/2006/relationships/hyperlink" Target="http://uk.wikipedia.org/wiki/OS/2" TargetMode="External"/><Relationship Id="rId94" Type="http://schemas.openxmlformats.org/officeDocument/2006/relationships/hyperlink" Target="http://uk.wikipedia.org/wiki/%D0%A1%D0%B8%D1%81%D1%82%D0%B5%D0%BC%D0%B0_%D1%82%D0%B8%D0%BF%D1%96%D0%B7%D0%B0%D1%86%D1%96%D1%97" TargetMode="External"/><Relationship Id="rId99" Type="http://schemas.openxmlformats.org/officeDocument/2006/relationships/hyperlink" Target="http://uk.wikipedia.org/wiki/%D0%9C%D0%B0%D1%81%D0%B8%D0%B2_(%D1%81%D1%82%D1%80%D1%83%D0%BA%D1%82%D1%83%D1%80%D0%B0_%D0%B4%D0%B0%D0%BD%D0%B8%D1%85)" TargetMode="External"/><Relationship Id="rId101" Type="http://schemas.openxmlformats.org/officeDocument/2006/relationships/hyperlink" Target="http://uk.wikipedia.org/w/index.php?title=%D0%9C%D0%BD%D0%BE%D0%B6%D0%B8%D0%BD%D0%B0_(%D1%81%D1%82%D1%80%D1%83%D0%BA%D1%82%D1%83%D1%80%D0%B0_%D0%B4%D0%B0%D0%BD%D0%B8%D1%85)&amp;action=edit&amp;redlink=1" TargetMode="External"/><Relationship Id="rId122" Type="http://schemas.openxmlformats.org/officeDocument/2006/relationships/hyperlink" Target="http://uk.wikipedia.org/wiki/%D0%9E%D0%BF%D0%B5%D1%80%D0%B0%D1%86%D1%96%D0%B9%D0%BD%D0%B0_%D1%81%D0%B8%D1%81%D1%82%D0%B5%D0%BC%D0%B0" TargetMode="External"/><Relationship Id="rId143" Type="http://schemas.openxmlformats.org/officeDocument/2006/relationships/hyperlink" Target="http://uk.wikipedia.org/wiki/Microsoft_Windows" TargetMode="External"/><Relationship Id="rId148" Type="http://schemas.openxmlformats.org/officeDocument/2006/relationships/hyperlink" Target="http://uk.wikipedia.org/w/index.php?title=Python&amp;printable=yes" TargetMode="External"/><Relationship Id="rId164" Type="http://schemas.openxmlformats.org/officeDocument/2006/relationships/image" Target="media/image28.png"/><Relationship Id="rId169" Type="http://schemas.openxmlformats.org/officeDocument/2006/relationships/image" Target="media/image33.png"/><Relationship Id="rId185"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comments" Target="comments.xml"/><Relationship Id="rId180" Type="http://schemas.openxmlformats.org/officeDocument/2006/relationships/hyperlink" Target="http://dbn.at.ua/load/21-1-0-315" TargetMode="Externa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1050;&#1085;&#1080;&#1075;&#1072;1"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uk-UA"/>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cked"/>
        <c:varyColors val="0"/>
        <c:ser>
          <c:idx val="0"/>
          <c:order val="0"/>
          <c:tx>
            <c:v>Х1</c:v>
          </c:tx>
          <c:cat>
            <c:numRef>
              <c:f>Лист2!$B$1:$B$3</c:f>
              <c:numCache>
                <c:formatCode>0</c:formatCode>
                <c:ptCount val="3"/>
                <c:pt idx="0">
                  <c:v>2000</c:v>
                </c:pt>
                <c:pt idx="1">
                  <c:v>11000</c:v>
                </c:pt>
                <c:pt idx="2">
                  <c:v>19000</c:v>
                </c:pt>
              </c:numCache>
            </c:numRef>
          </c:cat>
          <c:val>
            <c:numRef>
              <c:f>Лист2!$A$1:$A$3</c:f>
              <c:numCache>
                <c:formatCode>0</c:formatCode>
                <c:ptCount val="3"/>
                <c:pt idx="0">
                  <c:v>0</c:v>
                </c:pt>
                <c:pt idx="1">
                  <c:v>5</c:v>
                </c:pt>
                <c:pt idx="2">
                  <c:v>10</c:v>
                </c:pt>
              </c:numCache>
            </c:numRef>
          </c:val>
          <c:smooth val="0"/>
        </c:ser>
        <c:dLbls>
          <c:showLegendKey val="0"/>
          <c:showVal val="0"/>
          <c:showCatName val="0"/>
          <c:showSerName val="0"/>
          <c:showPercent val="0"/>
          <c:showBubbleSize val="0"/>
        </c:dLbls>
        <c:marker val="1"/>
        <c:smooth val="0"/>
        <c:axId val="124767616"/>
        <c:axId val="125703296"/>
      </c:lineChart>
      <c:catAx>
        <c:axId val="124767616"/>
        <c:scaling>
          <c:orientation val="minMax"/>
        </c:scaling>
        <c:delete val="0"/>
        <c:axPos val="b"/>
        <c:numFmt formatCode="0" sourceLinked="1"/>
        <c:majorTickMark val="out"/>
        <c:minorTickMark val="none"/>
        <c:tickLblPos val="nextTo"/>
        <c:crossAx val="125703296"/>
        <c:crosses val="autoZero"/>
        <c:auto val="1"/>
        <c:lblAlgn val="ctr"/>
        <c:lblOffset val="100"/>
        <c:noMultiLvlLbl val="0"/>
      </c:catAx>
      <c:valAx>
        <c:axId val="125703296"/>
        <c:scaling>
          <c:orientation val="minMax"/>
        </c:scaling>
        <c:delete val="0"/>
        <c:axPos val="l"/>
        <c:numFmt formatCode="0" sourceLinked="1"/>
        <c:majorTickMark val="out"/>
        <c:minorTickMark val="none"/>
        <c:tickLblPos val="nextTo"/>
        <c:crossAx val="124767616"/>
        <c:crosses val="autoZero"/>
        <c:crossBetween val="between"/>
      </c:valAx>
    </c:plotArea>
    <c:legend>
      <c:legendPos val="r"/>
      <c:overlay val="0"/>
    </c:legend>
    <c:plotVisOnly val="1"/>
    <c:dispBlanksAs val="zero"/>
    <c:showDLblsOverMax val="0"/>
  </c:chart>
  <c:spPr>
    <a:ln>
      <a:noFill/>
    </a:ln>
  </c:spPr>
  <c:externalData r:id="rId2">
    <c:autoUpdate val="0"/>
  </c:externalData>
  <c:userShapes r:id="rId3"/>
</c:chartSpace>
</file>

<file path=word/drawings/_rels/drawing1.xml.rels><?xml version="1.0" encoding="UTF-8" standalone="yes"?>
<Relationships xmlns="http://schemas.openxmlformats.org/package/2006/relationships"><Relationship Id="rId1" Type="http://schemas.openxmlformats.org/officeDocument/2006/relationships/image" Target="../media/image30.png"/></Relationships>
</file>

<file path=word/drawings/drawing1.xml><?xml version="1.0" encoding="utf-8"?>
<c:userShapes xmlns:c="http://schemas.openxmlformats.org/drawingml/2006/chart">
  <cdr:relSizeAnchor xmlns:cdr="http://schemas.openxmlformats.org/drawingml/2006/chartDrawing">
    <cdr:from>
      <cdr:x>0</cdr:x>
      <cdr:y>0</cdr:y>
    </cdr:from>
    <cdr:to>
      <cdr:x>1</cdr:x>
      <cdr:y>1</cdr:y>
    </cdr:to>
    <cdr:pic>
      <cdr:nvPicPr>
        <cdr:cNvPr id="2"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0" y="0"/>
          <a:ext cx="3810000" cy="2222500"/>
        </a:xfrm>
        <a:prstGeom xmlns:a="http://schemas.openxmlformats.org/drawingml/2006/main" prst="rect">
          <a:avLst/>
        </a:prstGeom>
      </cdr:spPr>
    </cdr:pic>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B8E8BB-B55A-4B34-A391-7950FCAAA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103046</Words>
  <Characters>58737</Characters>
  <Application>Microsoft Office Word</Application>
  <DocSecurity>0</DocSecurity>
  <Lines>489</Lines>
  <Paragraphs>322</Paragraphs>
  <ScaleCrop>false</ScaleCrop>
  <HeadingPairs>
    <vt:vector size="2" baseType="variant">
      <vt:variant>
        <vt:lpstr>Название</vt:lpstr>
      </vt:variant>
      <vt:variant>
        <vt:i4>1</vt:i4>
      </vt:variant>
    </vt:vector>
  </HeadingPairs>
  <TitlesOfParts>
    <vt:vector size="1" baseType="lpstr">
      <vt:lpstr>Диплом записка.docx</vt:lpstr>
    </vt:vector>
  </TitlesOfParts>
  <Company>DG Win&amp;Soft</Company>
  <LinksUpToDate>false</LinksUpToDate>
  <CharactersWithSpaces>161461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Диплом записка.docx</dc:title>
  <dc:creator>Натка</dc:creator>
  <cp:lastModifiedBy>Asus</cp:lastModifiedBy>
  <cp:revision>2</cp:revision>
  <dcterms:created xsi:type="dcterms:W3CDTF">2014-06-08T20:31:00Z</dcterms:created>
  <dcterms:modified xsi:type="dcterms:W3CDTF">2014-06-08T20:31:00Z</dcterms:modified>
</cp:coreProperties>
</file>